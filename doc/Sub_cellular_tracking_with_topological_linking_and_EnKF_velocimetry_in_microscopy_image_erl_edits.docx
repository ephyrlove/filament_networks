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9F64BA" w14:textId="77777777" w:rsidR="005F5C4E" w:rsidRDefault="00402717">
      <w:pPr>
        <w:spacing w:after="259" w:line="259" w:lineRule="auto"/>
        <w:ind w:left="1002" w:right="1002" w:firstLine="0"/>
        <w:jc w:val="center"/>
      </w:pPr>
      <w:r>
        <w:rPr>
          <w:sz w:val="34"/>
        </w:rPr>
        <w:t>Topological reconstruction of sub-cellular motion with Ensemble Kalman velocimetry</w:t>
      </w:r>
    </w:p>
    <w:p w14:paraId="24E809E4" w14:textId="77777777" w:rsidR="005F5C4E" w:rsidRDefault="00402717">
      <w:pPr>
        <w:spacing w:after="0" w:line="500" w:lineRule="auto"/>
        <w:ind w:left="3805" w:right="3805" w:firstLine="0"/>
        <w:jc w:val="center"/>
      </w:pPr>
      <w:r>
        <w:rPr>
          <w:sz w:val="24"/>
        </w:rPr>
        <w:t>Le Yin October 10, 2019</w:t>
      </w:r>
    </w:p>
    <w:p w14:paraId="74D02CE4" w14:textId="77777777" w:rsidR="005F5C4E" w:rsidRDefault="00402717">
      <w:pPr>
        <w:pStyle w:val="Heading1"/>
        <w:numPr>
          <w:ilvl w:val="0"/>
          <w:numId w:val="0"/>
        </w:numPr>
        <w:spacing w:after="84"/>
        <w:jc w:val="center"/>
      </w:pPr>
      <w:r>
        <w:rPr>
          <w:sz w:val="18"/>
        </w:rPr>
        <w:t>Abstract</w:t>
      </w:r>
    </w:p>
    <w:p w14:paraId="71572874" w14:textId="215E22B4" w:rsidR="005F5C4E" w:rsidRDefault="00402717">
      <w:pPr>
        <w:spacing w:after="17" w:line="253" w:lineRule="auto"/>
        <w:ind w:left="483" w:right="483" w:firstLine="266"/>
      </w:pPr>
      <w:del w:id="0" w:author="Love, Ephy" w:date="2019-10-11T07:36:00Z">
        <w:r w:rsidDel="00D252A5">
          <w:rPr>
            <w:sz w:val="18"/>
          </w:rPr>
          <w:delText>Microscopy image video</w:delText>
        </w:r>
      </w:del>
      <w:ins w:id="1" w:author="Love, Ephy" w:date="2019-10-11T07:36:00Z">
        <w:r w:rsidR="00D252A5">
          <w:rPr>
            <w:sz w:val="18"/>
          </w:rPr>
          <w:t>Video microscopy</w:t>
        </w:r>
      </w:ins>
      <w:r>
        <w:rPr>
          <w:sz w:val="18"/>
        </w:rPr>
        <w:t xml:space="preserve"> allows </w:t>
      </w:r>
      <w:ins w:id="2" w:author="Love, Ephy" w:date="2019-10-11T07:37:00Z">
        <w:r w:rsidR="00D252A5">
          <w:rPr>
            <w:sz w:val="18"/>
          </w:rPr>
          <w:t xml:space="preserve">for </w:t>
        </w:r>
      </w:ins>
      <w:del w:id="3" w:author="Love, Ephy" w:date="2019-10-11T07:36:00Z">
        <w:r w:rsidDel="00D252A5">
          <w:rPr>
            <w:sz w:val="18"/>
          </w:rPr>
          <w:delText xml:space="preserve">elaborated </w:delText>
        </w:r>
      </w:del>
      <w:ins w:id="4" w:author="Love, Ephy" w:date="2019-10-11T07:36:00Z">
        <w:r w:rsidR="00D252A5">
          <w:rPr>
            <w:sz w:val="18"/>
          </w:rPr>
          <w:t xml:space="preserve">elaborate </w:t>
        </w:r>
      </w:ins>
      <w:r>
        <w:rPr>
          <w:sz w:val="18"/>
        </w:rPr>
        <w:t xml:space="preserve">analysis of </w:t>
      </w:r>
      <w:ins w:id="5" w:author="Love, Ephy" w:date="2019-10-11T07:37:00Z">
        <w:r w:rsidR="00D252A5">
          <w:rPr>
            <w:sz w:val="18"/>
          </w:rPr>
          <w:t xml:space="preserve">the </w:t>
        </w:r>
      </w:ins>
      <w:r>
        <w:rPr>
          <w:sz w:val="18"/>
        </w:rPr>
        <w:t xml:space="preserve">sub-cellular motions of organelles in </w:t>
      </w:r>
      <w:del w:id="6" w:author="Love, Ephy" w:date="2019-10-11T07:37:00Z">
        <w:r w:rsidDel="00D252A5">
          <w:rPr>
            <w:sz w:val="18"/>
          </w:rPr>
          <w:delText xml:space="preserve">a </w:delText>
        </w:r>
      </w:del>
      <w:r>
        <w:rPr>
          <w:sz w:val="18"/>
        </w:rPr>
        <w:t>plant cell</w:t>
      </w:r>
      <w:ins w:id="7" w:author="Love, Ephy" w:date="2019-10-11T07:37:00Z">
        <w:r w:rsidR="00D252A5">
          <w:rPr>
            <w:sz w:val="18"/>
          </w:rPr>
          <w:t>s</w:t>
        </w:r>
      </w:ins>
      <w:r>
        <w:rPr>
          <w:sz w:val="18"/>
        </w:rPr>
        <w:t xml:space="preserve">. The large data set obtained from </w:t>
      </w:r>
      <w:del w:id="8" w:author="Love, Ephy" w:date="2019-10-11T07:37:00Z">
        <w:r w:rsidDel="00D252A5">
          <w:rPr>
            <w:sz w:val="18"/>
          </w:rPr>
          <w:delText xml:space="preserve">the </w:delText>
        </w:r>
      </w:del>
      <w:r>
        <w:rPr>
          <w:sz w:val="18"/>
        </w:rPr>
        <w:t xml:space="preserve">video can </w:t>
      </w:r>
      <w:del w:id="9" w:author="Love, Ephy" w:date="2019-10-11T07:37:00Z">
        <w:r w:rsidDel="00D252A5">
          <w:rPr>
            <w:sz w:val="18"/>
          </w:rPr>
          <w:delText xml:space="preserve">be </w:delText>
        </w:r>
      </w:del>
      <w:r>
        <w:rPr>
          <w:sz w:val="18"/>
        </w:rPr>
        <w:t>only</w:t>
      </w:r>
      <w:ins w:id="10" w:author="Love, Ephy" w:date="2019-10-11T07:37:00Z">
        <w:r w:rsidR="00D252A5">
          <w:rPr>
            <w:sz w:val="18"/>
          </w:rPr>
          <w:t xml:space="preserve"> be</w:t>
        </w:r>
      </w:ins>
      <w:ins w:id="11" w:author="Love, Ephy" w:date="2019-10-11T07:38:00Z">
        <w:r w:rsidR="00D252A5">
          <w:rPr>
            <w:sz w:val="18"/>
          </w:rPr>
          <w:t xml:space="preserve"> </w:t>
        </w:r>
        <w:commentRangeStart w:id="12"/>
        <w:r w:rsidR="00D252A5">
          <w:rPr>
            <w:sz w:val="18"/>
          </w:rPr>
          <w:t>efficiently</w:t>
        </w:r>
      </w:ins>
      <w:r>
        <w:rPr>
          <w:sz w:val="18"/>
        </w:rPr>
        <w:t xml:space="preserve"> </w:t>
      </w:r>
      <w:commentRangeEnd w:id="12"/>
      <w:r w:rsidR="00A04516">
        <w:rPr>
          <w:rStyle w:val="CommentReference"/>
        </w:rPr>
        <w:commentReference w:id="12"/>
      </w:r>
      <w:r>
        <w:rPr>
          <w:sz w:val="18"/>
        </w:rPr>
        <w:t xml:space="preserve">analyzed by automated algorithms. Here we develop a novel, data-oriented algorithm that can track the organelle movements and reconstruct the trajectories </w:t>
      </w:r>
      <w:commentRangeStart w:id="13"/>
      <w:r>
        <w:rPr>
          <w:sz w:val="18"/>
        </w:rPr>
        <w:t>on stacks of image data</w:t>
      </w:r>
      <w:commentRangeEnd w:id="13"/>
      <w:r w:rsidR="00D252A5">
        <w:rPr>
          <w:rStyle w:val="CommentReference"/>
        </w:rPr>
        <w:commentReference w:id="13"/>
      </w:r>
      <w:r>
        <w:rPr>
          <w:sz w:val="18"/>
        </w:rPr>
        <w:t>. This method proceeds with three steps: (</w:t>
      </w:r>
      <w:proofErr w:type="spellStart"/>
      <w:r>
        <w:rPr>
          <w:sz w:val="18"/>
        </w:rPr>
        <w:t>i</w:t>
      </w:r>
      <w:proofErr w:type="spellEnd"/>
      <w:r>
        <w:rPr>
          <w:sz w:val="18"/>
        </w:rPr>
        <w:t xml:space="preserve">) identification, (ii) localization and (iii) linking. </w:t>
      </w:r>
      <w:ins w:id="14" w:author="Love, Ephy" w:date="2019-10-11T07:44:00Z">
        <w:r w:rsidR="001F39DA">
          <w:t>This</w:t>
        </w:r>
      </w:ins>
      <w:del w:id="15" w:author="Love, Ephy" w:date="2019-10-11T07:44:00Z">
        <w:r w:rsidRPr="00AE4F46" w:rsidDel="001F39DA">
          <w:rPr>
            <w:sz w:val="18"/>
          </w:rPr>
          <w:delText>Th</w:delText>
        </w:r>
      </w:del>
      <w:del w:id="16" w:author="Love, Ephy" w:date="2019-10-11T07:41:00Z">
        <w:r w:rsidRPr="00AE4F46" w:rsidDel="001F39DA">
          <w:rPr>
            <w:sz w:val="18"/>
          </w:rPr>
          <w:delText>e</w:delText>
        </w:r>
      </w:del>
      <w:r>
        <w:rPr>
          <w:sz w:val="18"/>
        </w:rPr>
        <w:t xml:space="preserve"> method combines topological data analysis and Ensemble Kalman Filtering, and </w:t>
      </w:r>
      <w:del w:id="17" w:author="Love, Ephy" w:date="2019-10-11T07:41:00Z">
        <w:r w:rsidDel="001F39DA">
          <w:rPr>
            <w:sz w:val="18"/>
          </w:rPr>
          <w:delText>it performs without assuming</w:delText>
        </w:r>
      </w:del>
      <w:ins w:id="18" w:author="Love, Ephy" w:date="2019-10-11T07:41:00Z">
        <w:r w:rsidR="001F39DA">
          <w:rPr>
            <w:sz w:val="18"/>
          </w:rPr>
          <w:t>does not assume</w:t>
        </w:r>
      </w:ins>
      <w:r>
        <w:rPr>
          <w:sz w:val="18"/>
        </w:rPr>
        <w:t xml:space="preserve"> a specific motion model. Application of this method on </w:t>
      </w:r>
      <w:del w:id="19" w:author="Love, Ephy" w:date="2019-10-11T07:45:00Z">
        <w:r w:rsidDel="001F39DA">
          <w:rPr>
            <w:sz w:val="18"/>
          </w:rPr>
          <w:delText xml:space="preserve">the </w:delText>
        </w:r>
      </w:del>
      <w:r>
        <w:rPr>
          <w:sz w:val="18"/>
        </w:rPr>
        <w:t xml:space="preserve">simulated data sets show good agreement </w:t>
      </w:r>
      <w:del w:id="20" w:author="Love, Ephy" w:date="2019-10-11T07:45:00Z">
        <w:r w:rsidDel="001F39DA">
          <w:rPr>
            <w:sz w:val="18"/>
          </w:rPr>
          <w:delText xml:space="preserve">comparing </w:delText>
        </w:r>
      </w:del>
      <w:ins w:id="21" w:author="Love, Ephy" w:date="2019-10-11T07:45:00Z">
        <w:r w:rsidR="001F39DA">
          <w:rPr>
            <w:sz w:val="18"/>
          </w:rPr>
          <w:t xml:space="preserve">with </w:t>
        </w:r>
      </w:ins>
      <w:del w:id="22" w:author="Love, Ephy" w:date="2019-10-11T07:45:00Z">
        <w:r w:rsidDel="001F39DA">
          <w:rPr>
            <w:sz w:val="18"/>
          </w:rPr>
          <w:delText xml:space="preserve">to its </w:delText>
        </w:r>
      </w:del>
      <w:ins w:id="23" w:author="Love, Ephy" w:date="2019-10-11T07:45:00Z">
        <w:r w:rsidR="001F39DA">
          <w:rPr>
            <w:sz w:val="18"/>
          </w:rPr>
          <w:t xml:space="preserve">a </w:t>
        </w:r>
      </w:ins>
      <w:del w:id="24" w:author="Love, Ephy" w:date="2019-10-11T07:45:00Z">
        <w:r w:rsidDel="001F39DA">
          <w:rPr>
            <w:sz w:val="18"/>
          </w:rPr>
          <w:delText>truth underground</w:delText>
        </w:r>
      </w:del>
      <w:ins w:id="25" w:author="Love, Ephy" w:date="2019-10-11T07:45:00Z">
        <w:r w:rsidR="001F39DA">
          <w:rPr>
            <w:sz w:val="18"/>
          </w:rPr>
          <w:t>known ground truth</w:t>
        </w:r>
      </w:ins>
      <w:r>
        <w:rPr>
          <w:sz w:val="18"/>
        </w:rPr>
        <w:t>. We also</w:t>
      </w:r>
      <w:ins w:id="26" w:author="Love, Ephy" w:date="2019-10-11T07:44:00Z">
        <w:r w:rsidR="001F39DA">
          <w:rPr>
            <w:sz w:val="18"/>
          </w:rPr>
          <w:t xml:space="preserve"> </w:t>
        </w:r>
      </w:ins>
      <w:ins w:id="27" w:author="Love, Ephy" w:date="2019-10-11T07:45:00Z">
        <w:r w:rsidR="001F39DA">
          <w:rPr>
            <w:sz w:val="18"/>
          </w:rPr>
          <w:t>demonst</w:t>
        </w:r>
        <w:r w:rsidR="00A13DC3">
          <w:rPr>
            <w:sz w:val="18"/>
          </w:rPr>
          <w:t xml:space="preserve">rate a </w:t>
        </w:r>
      </w:ins>
      <w:ins w:id="28" w:author="Love, Ephy" w:date="2019-10-11T07:44:00Z">
        <w:r w:rsidR="001F39DA">
          <w:rPr>
            <w:sz w:val="18"/>
          </w:rPr>
          <w:t>successful</w:t>
        </w:r>
      </w:ins>
      <w:r>
        <w:rPr>
          <w:sz w:val="18"/>
        </w:rPr>
        <w:t xml:space="preserve"> test </w:t>
      </w:r>
      <w:ins w:id="29" w:author="Love, Ephy" w:date="2019-10-11T07:46:00Z">
        <w:r w:rsidR="00A13DC3">
          <w:rPr>
            <w:sz w:val="18"/>
          </w:rPr>
          <w:t xml:space="preserve">of </w:t>
        </w:r>
      </w:ins>
      <w:ins w:id="30" w:author="Love, Ephy" w:date="2019-10-11T07:44:00Z">
        <w:r w:rsidR="001F39DA">
          <w:rPr>
            <w:sz w:val="18"/>
          </w:rPr>
          <w:t xml:space="preserve">our </w:t>
        </w:r>
      </w:ins>
      <w:del w:id="31" w:author="Love, Ephy" w:date="2019-10-11T07:44:00Z">
        <w:r w:rsidDel="001F39DA">
          <w:rPr>
            <w:sz w:val="18"/>
          </w:rPr>
          <w:delText xml:space="preserve">the developed </w:delText>
        </w:r>
      </w:del>
      <w:r>
        <w:rPr>
          <w:sz w:val="18"/>
        </w:rPr>
        <w:t xml:space="preserve">method </w:t>
      </w:r>
      <w:del w:id="32" w:author="Love, Ephy" w:date="2019-10-11T07:44:00Z">
        <w:r w:rsidDel="001F39DA">
          <w:rPr>
            <w:sz w:val="18"/>
          </w:rPr>
          <w:delText xml:space="preserve">successfully </w:delText>
        </w:r>
      </w:del>
      <w:r>
        <w:rPr>
          <w:sz w:val="18"/>
        </w:rPr>
        <w:t>on real data.</w:t>
      </w:r>
    </w:p>
    <w:p w14:paraId="37B7CD46" w14:textId="77777777" w:rsidR="005F5C4E" w:rsidRDefault="00402717">
      <w:pPr>
        <w:spacing w:after="17" w:line="253" w:lineRule="auto"/>
        <w:ind w:left="483" w:right="483" w:firstLine="266"/>
      </w:pPr>
      <w:r>
        <w:rPr>
          <w:b/>
          <w:sz w:val="18"/>
        </w:rPr>
        <w:t xml:space="preserve">Keywords: </w:t>
      </w:r>
      <w:r>
        <w:rPr>
          <w:sz w:val="18"/>
        </w:rPr>
        <w:t>multi-target tracking, velocimetry, topological data analysis, ensemble Kalman filter, fluorescence microscopy</w:t>
      </w:r>
    </w:p>
    <w:p w14:paraId="214AB5E5" w14:textId="77777777" w:rsidR="005F5C4E" w:rsidRDefault="00402717">
      <w:pPr>
        <w:spacing w:after="594" w:line="259" w:lineRule="auto"/>
        <w:ind w:left="775" w:firstLine="0"/>
        <w:jc w:val="left"/>
      </w:pPr>
      <w:r>
        <w:rPr>
          <w:b/>
          <w:sz w:val="18"/>
        </w:rPr>
        <w:t xml:space="preserve">Running head: </w:t>
      </w:r>
      <w:r>
        <w:rPr>
          <w:i/>
          <w:sz w:val="18"/>
        </w:rPr>
        <w:t>Kalman velocimetry and motion reconstruction</w:t>
      </w:r>
    </w:p>
    <w:p w14:paraId="4A30E643" w14:textId="77777777" w:rsidR="005F5C4E" w:rsidRDefault="00402717">
      <w:pPr>
        <w:pStyle w:val="Heading1"/>
        <w:ind w:left="469" w:hanging="484"/>
      </w:pPr>
      <w:r>
        <w:t>Introduction</w:t>
      </w:r>
    </w:p>
    <w:p w14:paraId="50FE6A89" w14:textId="6D833DB8" w:rsidR="005F5C4E" w:rsidRDefault="00402717">
      <w:pPr>
        <w:spacing w:after="110"/>
        <w:ind w:left="-5"/>
      </w:pPr>
      <w:r>
        <w:t xml:space="preserve">Cell physiology depends on the motion of sub-cellular structures and cytosolic streaming </w:t>
      </w:r>
      <w:del w:id="33" w:author="Love, Ephy" w:date="2019-10-11T07:50:00Z">
        <w:r w:rsidDel="00E639B5">
          <w:delText xml:space="preserve">or </w:delText>
        </w:r>
      </w:del>
      <w:ins w:id="34" w:author="Love, Ephy" w:date="2019-10-11T07:50:00Z">
        <w:r w:rsidR="00E639B5">
          <w:t xml:space="preserve">to which </w:t>
        </w:r>
      </w:ins>
      <w:r>
        <w:t>organelle motility are critical factors [5, 6, 12, 38, 49]. Such intracellular motion</w:t>
      </w:r>
      <w:del w:id="35" w:author="Love, Ephy" w:date="2019-10-11T07:51:00Z">
        <w:r w:rsidDel="00E639B5">
          <w:delText>s</w:delText>
        </w:r>
      </w:del>
      <w:r>
        <w:t xml:space="preserve"> </w:t>
      </w:r>
      <w:del w:id="36" w:author="Love, Ephy" w:date="2019-10-11T07:51:00Z">
        <w:r w:rsidDel="00E639B5">
          <w:delText xml:space="preserve">are </w:delText>
        </w:r>
      </w:del>
      <w:ins w:id="37" w:author="Love, Ephy" w:date="2019-10-11T07:51:00Z">
        <w:r w:rsidR="00E639B5">
          <w:t xml:space="preserve">is </w:t>
        </w:r>
      </w:ins>
      <w:r>
        <w:t xml:space="preserve">particularly pronounced in plant cells and </w:t>
      </w:r>
      <w:del w:id="38" w:author="Love, Ephy" w:date="2019-10-11T07:51:00Z">
        <w:r w:rsidDel="00E639B5">
          <w:delText xml:space="preserve">are </w:delText>
        </w:r>
      </w:del>
      <w:ins w:id="39" w:author="Love, Ephy" w:date="2019-10-11T07:51:00Z">
        <w:r w:rsidR="00E639B5">
          <w:t xml:space="preserve">is </w:t>
        </w:r>
      </w:ins>
      <w:ins w:id="40" w:author="Love, Ephy" w:date="2019-10-11T07:52:00Z">
        <w:r w:rsidR="00E639B5">
          <w:t xml:space="preserve">known to be </w:t>
        </w:r>
      </w:ins>
      <w:r>
        <w:t>essential</w:t>
      </w:r>
      <w:ins w:id="41" w:author="Love, Ephy" w:date="2019-10-11T07:52:00Z">
        <w:r w:rsidR="00E639B5">
          <w:t xml:space="preserve"> to</w:t>
        </w:r>
      </w:ins>
      <w:del w:id="42" w:author="Love, Ephy" w:date="2019-10-11T07:53:00Z">
        <w:r w:rsidDel="00E639B5">
          <w:delText>,</w:delText>
        </w:r>
      </w:del>
      <w:r>
        <w:t xml:space="preserve"> </w:t>
      </w:r>
      <w:del w:id="43" w:author="Love, Ephy" w:date="2019-10-11T07:53:00Z">
        <w:r w:rsidDel="00E639B5">
          <w:delText xml:space="preserve">among </w:delText>
        </w:r>
      </w:del>
      <w:del w:id="44" w:author="Love, Ephy" w:date="2019-10-11T07:52:00Z">
        <w:r w:rsidDel="00E639B5">
          <w:delText>other cell</w:delText>
        </w:r>
      </w:del>
      <w:ins w:id="45" w:author="Love, Ephy" w:date="2019-10-11T07:52:00Z">
        <w:r w:rsidR="00E639B5">
          <w:t>many</w:t>
        </w:r>
      </w:ins>
      <w:ins w:id="46" w:author="Love, Ephy" w:date="2019-10-11T07:54:00Z">
        <w:r w:rsidR="00E639B5">
          <w:t xml:space="preserve"> cellular</w:t>
        </w:r>
      </w:ins>
      <w:r>
        <w:t xml:space="preserve"> functions</w:t>
      </w:r>
      <w:ins w:id="47" w:author="Love, Ephy" w:date="2019-10-11T07:54:00Z">
        <w:r w:rsidR="00E639B5">
          <w:t xml:space="preserve"> including</w:t>
        </w:r>
      </w:ins>
      <w:del w:id="48" w:author="Love, Ephy" w:date="2019-10-11T07:54:00Z">
        <w:r w:rsidDel="00E639B5">
          <w:delText>,</w:delText>
        </w:r>
      </w:del>
      <w:r>
        <w:t xml:space="preserve"> </w:t>
      </w:r>
      <w:del w:id="49" w:author="Love, Ephy" w:date="2019-10-11T07:52:00Z">
        <w:r w:rsidDel="00E639B5">
          <w:delText xml:space="preserve">also to cell </w:delText>
        </w:r>
      </w:del>
      <w:r>
        <w:t xml:space="preserve">growth and overall health [32]. </w:t>
      </w:r>
      <w:del w:id="50" w:author="Love, Ephy" w:date="2019-10-11T07:54:00Z">
        <w:r w:rsidDel="00E639B5">
          <w:delText xml:space="preserve">In particular, </w:delText>
        </w:r>
      </w:del>
      <w:ins w:id="51" w:author="Love, Ephy" w:date="2019-10-11T07:54:00Z">
        <w:r w:rsidR="00E639B5">
          <w:t>O</w:t>
        </w:r>
      </w:ins>
      <w:del w:id="52" w:author="Love, Ephy" w:date="2019-10-11T07:54:00Z">
        <w:r w:rsidDel="00E639B5">
          <w:delText>o</w:delText>
        </w:r>
      </w:del>
      <w:r>
        <w:t xml:space="preserve">rganelle motility in plant cells is driven by motor proteins that move directionally along myosin filaments or diffuse in the cell </w:t>
      </w:r>
      <w:commentRangeStart w:id="53"/>
      <w:r>
        <w:t xml:space="preserve">sap </w:t>
      </w:r>
      <w:commentRangeEnd w:id="53"/>
      <w:r w:rsidR="00E639B5">
        <w:rPr>
          <w:rStyle w:val="CommentReference"/>
        </w:rPr>
        <w:commentReference w:id="53"/>
      </w:r>
      <w:r>
        <w:t>and occasionally switch between these modes.</w:t>
      </w:r>
      <w:del w:id="54" w:author="Love, Ephy" w:date="2019-10-11T07:55:00Z">
        <w:r w:rsidDel="00E639B5">
          <w:delText xml:space="preserve"> Additionally</w:delText>
        </w:r>
      </w:del>
      <w:ins w:id="55" w:author="Love, Ephy" w:date="2019-10-11T07:55:00Z">
        <w:r w:rsidR="00E639B5">
          <w:t xml:space="preserve"> </w:t>
        </w:r>
      </w:ins>
      <w:del w:id="56" w:author="Love, Ephy" w:date="2019-10-11T07:55:00Z">
        <w:r w:rsidDel="00E639B5">
          <w:delText xml:space="preserve">, </w:delText>
        </w:r>
      </w:del>
      <w:ins w:id="57" w:author="Love, Ephy" w:date="2019-10-11T07:55:00Z">
        <w:r w:rsidR="00E639B5">
          <w:t>D</w:t>
        </w:r>
      </w:ins>
      <w:del w:id="58" w:author="Love, Ephy" w:date="2019-10-11T07:55:00Z">
        <w:r w:rsidDel="00E639B5">
          <w:delText>d</w:delText>
        </w:r>
      </w:del>
      <w:r>
        <w:t>ifferent motor proteins generate</w:t>
      </w:r>
      <w:ins w:id="59" w:author="Love, Ephy" w:date="2019-10-11T07:55:00Z">
        <w:r w:rsidR="00E639B5">
          <w:t xml:space="preserve"> </w:t>
        </w:r>
      </w:ins>
      <w:ins w:id="60" w:author="Love, Ephy" w:date="2019-10-11T07:56:00Z">
        <w:r w:rsidR="006E2C80">
          <w:t>patterns of</w:t>
        </w:r>
      </w:ins>
      <w:r>
        <w:t xml:space="preserve"> motion </w:t>
      </w:r>
      <w:del w:id="61" w:author="Love, Ephy" w:date="2019-10-11T07:56:00Z">
        <w:r w:rsidDel="006E2C80">
          <w:delText xml:space="preserve">patterns </w:delText>
        </w:r>
      </w:del>
      <w:r>
        <w:t>with different characteristics such as speed</w:t>
      </w:r>
      <w:del w:id="62" w:author="Love, Ephy" w:date="2019-10-11T07:56:00Z">
        <w:r w:rsidDel="006E2C80">
          <w:delText>s</w:delText>
        </w:r>
      </w:del>
      <w:r>
        <w:t>, turning angle</w:t>
      </w:r>
      <w:del w:id="63" w:author="Love, Ephy" w:date="2019-10-11T07:56:00Z">
        <w:r w:rsidDel="006E2C80">
          <w:delText>s</w:delText>
        </w:r>
      </w:del>
      <w:r>
        <w:t>, switching frequenc</w:t>
      </w:r>
      <w:ins w:id="64" w:author="Love, Ephy" w:date="2019-10-11T07:56:00Z">
        <w:r w:rsidR="006E2C80">
          <w:t>y</w:t>
        </w:r>
      </w:ins>
      <w:del w:id="65" w:author="Love, Ephy" w:date="2019-10-11T07:56:00Z">
        <w:r w:rsidDel="006E2C80">
          <w:delText>ies</w:delText>
        </w:r>
      </w:del>
      <w:r>
        <w:t>, etc. Due to the complex nature of the</w:t>
      </w:r>
      <w:ins w:id="66" w:author="Love, Ephy" w:date="2019-10-11T07:56:00Z">
        <w:r w:rsidR="006E2C80">
          <w:t>se</w:t>
        </w:r>
      </w:ins>
      <w:r>
        <w:t xml:space="preserve"> underlying dynamics, an understanding of organelle motility based on first principles remains </w:t>
      </w:r>
      <w:del w:id="67" w:author="Love, Ephy" w:date="2019-10-11T07:57:00Z">
        <w:r w:rsidDel="006E2C80">
          <w:delText>missing</w:delText>
        </w:r>
      </w:del>
      <w:ins w:id="68" w:author="Love, Ephy" w:date="2019-10-11T07:57:00Z">
        <w:r w:rsidR="006E2C80">
          <w:t>uncharacterized</w:t>
        </w:r>
      </w:ins>
      <w:r>
        <w:t>. Instead, intracellular motion is commonly studied experimentally.</w:t>
      </w:r>
    </w:p>
    <w:p w14:paraId="4B49ED93" w14:textId="13A6D4F1" w:rsidR="005F5C4E" w:rsidRDefault="00823228" w:rsidP="00823228">
      <w:pPr>
        <w:spacing w:after="110"/>
        <w:ind w:left="-5"/>
      </w:pPr>
      <w:ins w:id="69" w:author="Love, Ephy" w:date="2019-10-11T07:58:00Z">
        <w:r>
          <w:t>F</w:t>
        </w:r>
        <w:r w:rsidRPr="00823228">
          <w:t>luorescence microscopy</w:t>
        </w:r>
        <w:r>
          <w:t xml:space="preserve"> is a</w:t>
        </w:r>
      </w:ins>
      <w:del w:id="70" w:author="Love, Ephy" w:date="2019-10-11T07:58:00Z">
        <w:r w:rsidR="00402717" w:rsidDel="00823228">
          <w:delText>A</w:delText>
        </w:r>
      </w:del>
      <w:r w:rsidR="00402717">
        <w:t xml:space="preserve">mong the most popular techniques employed for the direct observation of intracellular motion is conventional </w:t>
      </w:r>
      <w:del w:id="71" w:author="Love, Ephy" w:date="2019-10-11T07:58:00Z">
        <w:r w:rsidR="00402717" w:rsidDel="00823228">
          <w:delText xml:space="preserve">fluorescence microscopy </w:delText>
        </w:r>
      </w:del>
      <w:r w:rsidR="00402717">
        <w:t xml:space="preserve">[36, 35, 37, 51]. The </w:t>
      </w:r>
      <w:del w:id="72" w:author="Love, Ephy" w:date="2019-10-11T07:58:00Z">
        <w:r w:rsidR="00402717" w:rsidDel="00DC5AFB">
          <w:delText xml:space="preserve">highly </w:delText>
        </w:r>
      </w:del>
      <w:ins w:id="73" w:author="Love, Ephy" w:date="2019-10-11T07:58:00Z">
        <w:r w:rsidR="00DC5AFB">
          <w:t>well-</w:t>
        </w:r>
      </w:ins>
      <w:r w:rsidR="00402717">
        <w:t>engineered optical equipment available</w:t>
      </w:r>
      <w:ins w:id="74" w:author="Love, Ephy" w:date="2019-10-11T07:59:00Z">
        <w:r w:rsidR="00DC5AFB">
          <w:t>,</w:t>
        </w:r>
      </w:ins>
      <w:r w:rsidR="00402717">
        <w:t xml:space="preserve"> and the </w:t>
      </w:r>
      <w:del w:id="75" w:author="Love, Ephy" w:date="2019-10-11T08:00:00Z">
        <w:r w:rsidR="00402717" w:rsidDel="00DC5AFB">
          <w:delText xml:space="preserve">fast </w:delText>
        </w:r>
      </w:del>
      <w:r w:rsidR="00402717">
        <w:t xml:space="preserve">development of an array of bio-molecular techniques </w:t>
      </w:r>
      <w:ins w:id="76" w:author="Love, Ephy" w:date="2019-10-11T08:00:00Z">
        <w:r w:rsidR="00DC5AFB">
          <w:t xml:space="preserve">have </w:t>
        </w:r>
      </w:ins>
      <w:del w:id="77" w:author="Love, Ephy" w:date="2019-10-11T07:58:00Z">
        <w:r w:rsidR="00402717" w:rsidDel="00DC5AFB">
          <w:delText xml:space="preserve">now </w:delText>
        </w:r>
      </w:del>
      <w:del w:id="78" w:author="Love, Ephy" w:date="2019-10-11T08:01:00Z">
        <w:r w:rsidR="00402717" w:rsidDel="008807EF">
          <w:delText>allow</w:delText>
        </w:r>
      </w:del>
      <w:ins w:id="79" w:author="Love, Ephy" w:date="2019-10-11T08:00:00Z">
        <w:r w:rsidR="00DC5AFB">
          <w:t>made</w:t>
        </w:r>
      </w:ins>
      <w:del w:id="80" w:author="Love, Ephy" w:date="2019-10-11T08:00:00Z">
        <w:r w:rsidR="00402717" w:rsidDel="00DC5AFB">
          <w:delText xml:space="preserve"> routine</w:delText>
        </w:r>
      </w:del>
      <w:r w:rsidR="00402717">
        <w:t xml:space="preserve"> observation of organelle dynamics </w:t>
      </w:r>
      <w:ins w:id="81" w:author="Love, Ephy" w:date="2019-10-11T08:00:00Z">
        <w:r w:rsidR="00DC5AFB">
          <w:t>routine</w:t>
        </w:r>
      </w:ins>
      <w:ins w:id="82" w:author="Love, Ephy" w:date="2019-10-11T08:01:00Z">
        <w:r w:rsidR="008807EF">
          <w:t>. This in turn has</w:t>
        </w:r>
      </w:ins>
      <w:ins w:id="83" w:author="Love, Ephy" w:date="2019-10-11T08:00:00Z">
        <w:r w:rsidR="00DC5AFB">
          <w:t xml:space="preserve"> </w:t>
        </w:r>
      </w:ins>
      <w:del w:id="84" w:author="Love, Ephy" w:date="2019-10-11T08:01:00Z">
        <w:r w:rsidR="00402717" w:rsidDel="008807EF">
          <w:delText xml:space="preserve">and </w:delText>
        </w:r>
      </w:del>
      <w:ins w:id="85" w:author="Love, Ephy" w:date="2019-10-11T08:01:00Z">
        <w:r w:rsidR="008807EF">
          <w:t>led</w:t>
        </w:r>
      </w:ins>
      <w:ins w:id="86" w:author="Love, Ephy" w:date="2019-10-11T08:00:00Z">
        <w:r w:rsidR="00DC5AFB">
          <w:t xml:space="preserve"> to </w:t>
        </w:r>
      </w:ins>
      <w:r w:rsidR="00402717">
        <w:t xml:space="preserve">the acquisition of vast datasets. A thorough and accurate reconstruction of organelle trajectories in these datasets is a necessary task </w:t>
      </w:r>
      <w:del w:id="87" w:author="Love, Ephy" w:date="2019-10-11T08:02:00Z">
        <w:r w:rsidR="00402717" w:rsidDel="008807EF">
          <w:delText xml:space="preserve">for </w:delText>
        </w:r>
      </w:del>
      <w:ins w:id="88" w:author="Love, Ephy" w:date="2019-10-11T08:02:00Z">
        <w:r w:rsidR="008807EF">
          <w:t xml:space="preserve">to </w:t>
        </w:r>
      </w:ins>
      <w:r w:rsidR="00402717">
        <w:t>distinguish</w:t>
      </w:r>
      <w:del w:id="89" w:author="Love, Ephy" w:date="2019-10-11T08:02:00Z">
        <w:r w:rsidR="00402717" w:rsidDel="008807EF">
          <w:delText>ing</w:delText>
        </w:r>
      </w:del>
      <w:r w:rsidR="00402717">
        <w:t xml:space="preserve"> motor protein structures, </w:t>
      </w:r>
      <w:del w:id="90" w:author="Love, Ephy" w:date="2019-10-11T08:02:00Z">
        <w:r w:rsidR="00402717" w:rsidDel="008807EF">
          <w:delText xml:space="preserve">elucidating </w:delText>
        </w:r>
      </w:del>
      <w:ins w:id="91" w:author="Love, Ephy" w:date="2019-10-11T08:02:00Z">
        <w:r w:rsidR="008807EF">
          <w:t xml:space="preserve">which could elucidate </w:t>
        </w:r>
      </w:ins>
      <w:r w:rsidR="00402717">
        <w:t>their behavior and characteriz</w:t>
      </w:r>
      <w:ins w:id="92" w:author="Love, Ephy" w:date="2019-10-11T08:02:00Z">
        <w:r w:rsidR="008807EF">
          <w:t>e</w:t>
        </w:r>
      </w:ins>
      <w:del w:id="93" w:author="Love, Ephy" w:date="2019-10-11T08:02:00Z">
        <w:r w:rsidR="00402717" w:rsidDel="008807EF">
          <w:delText>ing</w:delText>
        </w:r>
      </w:del>
      <w:r w:rsidR="00402717">
        <w:t xml:space="preserve"> </w:t>
      </w:r>
      <w:del w:id="94" w:author="Love, Ephy" w:date="2019-10-11T08:01:00Z">
        <w:r w:rsidR="00402717" w:rsidDel="008807EF">
          <w:delText xml:space="preserve">globally </w:delText>
        </w:r>
      </w:del>
      <w:r w:rsidR="00402717">
        <w:t>their</w:t>
      </w:r>
      <w:ins w:id="95" w:author="Love, Ephy" w:date="2019-10-11T08:01:00Z">
        <w:r w:rsidR="008807EF">
          <w:t xml:space="preserve"> global</w:t>
        </w:r>
      </w:ins>
      <w:r w:rsidR="00402717">
        <w:t xml:space="preserve"> motility. To accomplish this</w:t>
      </w:r>
      <w:ins w:id="96" w:author="Love, Ephy" w:date="2019-10-11T08:03:00Z">
        <w:r w:rsidR="00A04516">
          <w:t xml:space="preserve"> reconstruction</w:t>
        </w:r>
      </w:ins>
      <w:r w:rsidR="00402717">
        <w:t xml:space="preserve">, </w:t>
      </w:r>
      <w:del w:id="97" w:author="Love, Ephy" w:date="2019-10-11T08:03:00Z">
        <w:r w:rsidR="00402717" w:rsidDel="00A04516">
          <w:delText>a couple of</w:delText>
        </w:r>
      </w:del>
      <w:ins w:id="98" w:author="Love, Ephy" w:date="2019-10-11T08:03:00Z">
        <w:r w:rsidR="00A04516">
          <w:t>several</w:t>
        </w:r>
      </w:ins>
      <w:r w:rsidR="00402717">
        <w:t xml:space="preserve"> studies analyze raw measurements and track sub-cellular motions manually which</w:t>
      </w:r>
      <w:ins w:id="99" w:author="Love, Ephy" w:date="2019-10-11T08:03:00Z">
        <w:r w:rsidR="00A04516">
          <w:t xml:space="preserve"> has </w:t>
        </w:r>
      </w:ins>
      <w:del w:id="100" w:author="Love, Ephy" w:date="2019-10-11T08:03:00Z">
        <w:r w:rsidR="00402717" w:rsidDel="00A04516">
          <w:delText xml:space="preserve">, in practice, </w:delText>
        </w:r>
      </w:del>
      <w:r w:rsidR="00402717">
        <w:t>yield</w:t>
      </w:r>
      <w:ins w:id="101" w:author="Love, Ephy" w:date="2019-10-11T08:03:00Z">
        <w:r w:rsidR="00A04516">
          <w:t>ed</w:t>
        </w:r>
      </w:ins>
      <w:del w:id="102" w:author="Love, Ephy" w:date="2019-10-11T08:03:00Z">
        <w:r w:rsidR="00402717" w:rsidDel="00A04516">
          <w:delText>s</w:delText>
        </w:r>
      </w:del>
      <w:r w:rsidR="00402717">
        <w:t xml:space="preserve"> acceptable estimates with good accuracy [10, 16, 17]. Nevertheless, manual tracking is tedious, time consuming, unreproducible and unrealistic for complex datasets, especially those encountered in plant microscopy.</w:t>
      </w:r>
    </w:p>
    <w:p w14:paraId="6E2BF824" w14:textId="6F8CE684" w:rsidR="005F5C4E" w:rsidRDefault="00402717">
      <w:pPr>
        <w:spacing w:after="110"/>
        <w:ind w:left="-5"/>
      </w:pPr>
      <w:r>
        <w:t xml:space="preserve">Automated tracking algorithms, capable </w:t>
      </w:r>
      <w:del w:id="103" w:author="Love, Ephy" w:date="2019-10-11T08:05:00Z">
        <w:r w:rsidDel="00613E8B">
          <w:delText xml:space="preserve">for </w:delText>
        </w:r>
      </w:del>
      <w:ins w:id="104" w:author="Love, Ephy" w:date="2019-10-11T08:05:00Z">
        <w:r w:rsidR="00613E8B">
          <w:t xml:space="preserve">of </w:t>
        </w:r>
      </w:ins>
      <w:r>
        <w:t xml:space="preserve">analyzing </w:t>
      </w:r>
      <w:del w:id="105" w:author="Love, Ephy" w:date="2019-10-11T08:05:00Z">
        <w:r w:rsidDel="00613E8B">
          <w:delText xml:space="preserve">such </w:delText>
        </w:r>
      </w:del>
      <w:ins w:id="106" w:author="Love, Ephy" w:date="2019-10-11T08:05:00Z">
        <w:r w:rsidR="00613E8B">
          <w:t xml:space="preserve">organelle motility </w:t>
        </w:r>
      </w:ins>
      <w:r>
        <w:t xml:space="preserve">datasets, provide an opportunity to overcome these difficulties and robustly track </w:t>
      </w:r>
      <w:proofErr w:type="gramStart"/>
      <w:r>
        <w:t>a large number of</w:t>
      </w:r>
      <w:proofErr w:type="gramEnd"/>
      <w:r>
        <w:t xml:space="preserve"> sub-cellular targets. Furthermore, they </w:t>
      </w:r>
      <w:del w:id="107" w:author="Love, Ephy" w:date="2019-10-11T08:06:00Z">
        <w:r w:rsidDel="003F1641">
          <w:delText>cannot only overcome the low throughput of</w:delText>
        </w:r>
      </w:del>
      <w:ins w:id="108" w:author="Love, Ephy" w:date="2019-10-11T08:06:00Z">
        <w:r w:rsidR="003F1641">
          <w:t>are not only more efficient than</w:t>
        </w:r>
      </w:ins>
      <w:r>
        <w:t xml:space="preserve"> manual tracking, but also offer tighter error bounds.</w:t>
      </w:r>
      <w:del w:id="109" w:author="Love, Ephy" w:date="2019-10-11T08:07:00Z">
        <w:r w:rsidDel="009821F3">
          <w:delText xml:space="preserve"> Additionally</w:delText>
        </w:r>
      </w:del>
      <w:ins w:id="110" w:author="Love, Ephy" w:date="2019-10-11T08:07:00Z">
        <w:r w:rsidR="009821F3">
          <w:t xml:space="preserve"> </w:t>
        </w:r>
      </w:ins>
      <w:del w:id="111" w:author="Love, Ephy" w:date="2019-10-11T08:07:00Z">
        <w:r w:rsidDel="009821F3">
          <w:delText xml:space="preserve">, </w:delText>
        </w:r>
      </w:del>
      <w:ins w:id="112" w:author="Love, Ephy" w:date="2019-10-11T08:07:00Z">
        <w:r w:rsidR="009821F3">
          <w:t>A</w:t>
        </w:r>
      </w:ins>
      <w:del w:id="113" w:author="Love, Ephy" w:date="2019-10-11T08:07:00Z">
        <w:r w:rsidDel="009821F3">
          <w:delText>a</w:delText>
        </w:r>
      </w:del>
      <w:r>
        <w:t xml:space="preserve">utomated tracking algorithms can reveal large scale motion patterns during the entire time course of an imaging experiment [11]. </w:t>
      </w:r>
      <w:del w:id="114" w:author="Love, Ephy" w:date="2019-10-11T08:07:00Z">
        <w:r w:rsidDel="00170883">
          <w:delText>Therefore</w:delText>
        </w:r>
      </w:del>
      <w:ins w:id="115" w:author="Love, Ephy" w:date="2019-10-11T08:07:00Z">
        <w:r w:rsidR="00170883">
          <w:t>With all of these factors in mind</w:t>
        </w:r>
      </w:ins>
      <w:r>
        <w:t xml:space="preserve">, </w:t>
      </w:r>
      <w:ins w:id="116" w:author="Love, Ephy" w:date="2019-10-11T08:08:00Z">
        <w:r w:rsidR="00170883">
          <w:t xml:space="preserve">the development of </w:t>
        </w:r>
      </w:ins>
      <w:r>
        <w:t>automated</w:t>
      </w:r>
      <w:ins w:id="117" w:author="Love, Ephy" w:date="2019-10-11T08:12:00Z">
        <w:r w:rsidR="002B09BC">
          <w:t xml:space="preserve"> intracellular</w:t>
        </w:r>
      </w:ins>
      <w:r>
        <w:t xml:space="preserve"> tracking algorithms for organelles</w:t>
      </w:r>
      <w:del w:id="118" w:author="Love, Ephy" w:date="2019-10-11T08:08:00Z">
        <w:r w:rsidDel="00170883">
          <w:delText>, specifically designed for plant cell imaging,</w:delText>
        </w:r>
      </w:del>
      <w:ins w:id="119" w:author="Love, Ephy" w:date="2019-10-11T08:08:00Z">
        <w:r w:rsidR="00170883">
          <w:t xml:space="preserve"> in plant cells</w:t>
        </w:r>
      </w:ins>
      <w:r>
        <w:t xml:space="preserve"> </w:t>
      </w:r>
      <w:del w:id="120" w:author="Love, Ephy" w:date="2019-10-11T08:07:00Z">
        <w:r w:rsidDel="00170883">
          <w:delText xml:space="preserve">are </w:delText>
        </w:r>
      </w:del>
      <w:ins w:id="121" w:author="Love, Ephy" w:date="2019-10-11T08:07:00Z">
        <w:r w:rsidR="00170883">
          <w:t>should be</w:t>
        </w:r>
      </w:ins>
      <w:ins w:id="122" w:author="Love, Ephy" w:date="2019-10-11T08:08:00Z">
        <w:r w:rsidR="00170883">
          <w:t xml:space="preserve"> considered</w:t>
        </w:r>
      </w:ins>
      <w:ins w:id="123" w:author="Love, Ephy" w:date="2019-10-11T08:07:00Z">
        <w:r w:rsidR="00170883">
          <w:t xml:space="preserve"> </w:t>
        </w:r>
      </w:ins>
      <w:r>
        <w:t>essential.</w:t>
      </w:r>
    </w:p>
    <w:p w14:paraId="27DB71D1" w14:textId="4369B86B" w:rsidR="005F5C4E" w:rsidRDefault="00402717">
      <w:pPr>
        <w:spacing w:after="110"/>
        <w:ind w:left="-5"/>
      </w:pPr>
      <w:r>
        <w:lastRenderedPageBreak/>
        <w:t>Intracellular tracking can be broken down into four steps: (</w:t>
      </w:r>
      <w:proofErr w:type="spellStart"/>
      <w:r>
        <w:t>i</w:t>
      </w:r>
      <w:proofErr w:type="spellEnd"/>
      <w:r>
        <w:t xml:space="preserve">) identification, where the number of moving organelles is estimated first; (ii) localization, where the position of each identified organelle is detected in space and </w:t>
      </w:r>
      <w:del w:id="124" w:author="Love, Ephy" w:date="2019-10-11T08:13:00Z">
        <w:r w:rsidDel="002B09BC">
          <w:delText xml:space="preserve">throughout </w:delText>
        </w:r>
      </w:del>
      <w:r>
        <w:t xml:space="preserve">time; (iii) linking, where estimated localizations belonging to the same organelle trajectory are connected over time; and (iv) interpretation, where the estimated trajectories are used to derive quantitative information about the organelle motion [27]. Many </w:t>
      </w:r>
      <w:del w:id="125" w:author="Love, Ephy" w:date="2019-10-11T08:14:00Z">
        <w:r w:rsidDel="00C608D7">
          <w:delText xml:space="preserve">studies </w:delText>
        </w:r>
      </w:del>
      <w:ins w:id="126" w:author="Love, Ephy" w:date="2019-10-11T08:14:00Z">
        <w:r w:rsidR="00C608D7">
          <w:t>methods for</w:t>
        </w:r>
      </w:ins>
      <w:del w:id="127" w:author="Love, Ephy" w:date="2019-10-11T08:14:00Z">
        <w:r w:rsidDel="00C608D7">
          <w:delText>about</w:delText>
        </w:r>
      </w:del>
      <w:r>
        <w:t xml:space="preserve"> multiple target</w:t>
      </w:r>
      <w:del w:id="128" w:author="Love, Ephy" w:date="2019-10-11T08:14:00Z">
        <w:r w:rsidDel="00C608D7">
          <w:delText>s</w:delText>
        </w:r>
      </w:del>
      <w:r>
        <w:t xml:space="preserve"> tracking ha</w:t>
      </w:r>
      <w:ins w:id="129" w:author="Love, Ephy" w:date="2019-10-11T08:14:00Z">
        <w:r w:rsidR="00C608D7">
          <w:t>ve</w:t>
        </w:r>
      </w:ins>
      <w:del w:id="130" w:author="Love, Ephy" w:date="2019-10-11T08:14:00Z">
        <w:r w:rsidDel="00C608D7">
          <w:delText>s</w:delText>
        </w:r>
      </w:del>
      <w:r>
        <w:t xml:space="preserve"> been developed so far [1, 4, 25, 32, 33, 45, 46, 50], but only few of them </w:t>
      </w:r>
      <w:del w:id="131" w:author="Love, Ephy" w:date="2019-10-11T08:14:00Z">
        <w:r w:rsidDel="00C608D7">
          <w:delText>are dealing</w:delText>
        </w:r>
      </w:del>
      <w:ins w:id="132" w:author="Love, Ephy" w:date="2019-10-11T08:14:00Z">
        <w:r w:rsidR="00C608D7">
          <w:t>focus</w:t>
        </w:r>
      </w:ins>
      <w:r>
        <w:t xml:space="preserve"> specifically </w:t>
      </w:r>
      <w:del w:id="133" w:author="Love, Ephy" w:date="2019-10-11T08:15:00Z">
        <w:r w:rsidDel="00C608D7">
          <w:delText xml:space="preserve">with </w:delText>
        </w:r>
      </w:del>
      <w:ins w:id="134" w:author="Love, Ephy" w:date="2019-10-11T08:15:00Z">
        <w:r w:rsidR="00C608D7">
          <w:t xml:space="preserve">on </w:t>
        </w:r>
      </w:ins>
      <w:r>
        <w:t>microscopy image data</w:t>
      </w:r>
      <w:commentRangeStart w:id="135"/>
      <w:r>
        <w:t xml:space="preserve">, while </w:t>
      </w:r>
      <w:del w:id="136" w:author="Love, Ephy" w:date="2019-10-11T08:15:00Z">
        <w:r w:rsidDel="00C608D7">
          <w:delText xml:space="preserve">the </w:delText>
        </w:r>
      </w:del>
      <w:r>
        <w:t>others are not applicable to image data or failed by introducing misassignment</w:t>
      </w:r>
      <w:commentRangeEnd w:id="135"/>
      <w:r w:rsidR="00C608D7">
        <w:rPr>
          <w:rStyle w:val="CommentReference"/>
        </w:rPr>
        <w:commentReference w:id="135"/>
      </w:r>
      <w:r>
        <w:t xml:space="preserve">. </w:t>
      </w:r>
      <w:commentRangeStart w:id="137"/>
      <w:r>
        <w:t>The study in [32] provide a solution by using a Bayesian framework on the set</w:t>
      </w:r>
      <w:ins w:id="138" w:author="Love, Ephy" w:date="2019-10-11T08:17:00Z">
        <w:r w:rsidR="00C608D7">
          <w:t xml:space="preserve"> of</w:t>
        </w:r>
      </w:ins>
      <w:r>
        <w:t xml:space="preserve"> intracellular movements, [42] solves the problem by considering a topological linking technique with minimal assumptions about the underlying dynamics. In [27], a survey of all techniques applicable to image data is provided</w:t>
      </w:r>
      <w:del w:id="139" w:author="Love, Ephy" w:date="2019-10-11T08:17:00Z">
        <w:r w:rsidDel="00C608D7">
          <w:delText xml:space="preserve"> in that paper</w:delText>
        </w:r>
      </w:del>
      <w:r>
        <w:t>.</w:t>
      </w:r>
      <w:commentRangeEnd w:id="137"/>
      <w:r>
        <w:rPr>
          <w:rStyle w:val="CommentReference"/>
        </w:rPr>
        <w:commentReference w:id="137"/>
      </w:r>
    </w:p>
    <w:p w14:paraId="28AA38C4" w14:textId="65C3E1CF" w:rsidR="005F5C4E" w:rsidRDefault="00402717">
      <w:pPr>
        <w:spacing w:after="110"/>
        <w:ind w:left="-5"/>
      </w:pPr>
      <w:ins w:id="140" w:author="Love, Ephy" w:date="2019-10-11T08:20:00Z">
        <w:r>
          <w:t xml:space="preserve">In </w:t>
        </w:r>
      </w:ins>
      <w:ins w:id="141" w:author="Love, Ephy" w:date="2019-10-11T08:21:00Z">
        <w:r>
          <w:t>this</w:t>
        </w:r>
      </w:ins>
      <w:ins w:id="142" w:author="Love, Ephy" w:date="2019-10-11T08:20:00Z">
        <w:r>
          <w:t xml:space="preserve"> work</w:t>
        </w:r>
      </w:ins>
      <w:del w:id="143" w:author="Love, Ephy" w:date="2019-10-11T08:20:00Z">
        <w:r w:rsidDel="00402717">
          <w:delText>With this work, w</w:delText>
        </w:r>
      </w:del>
      <w:ins w:id="144" w:author="Love, Ephy" w:date="2019-10-11T08:20:00Z">
        <w:r>
          <w:t>, w</w:t>
        </w:r>
      </w:ins>
      <w:del w:id="145" w:author="Love, Ephy" w:date="2019-10-11T08:20:00Z">
        <w:r w:rsidDel="00402717">
          <w:delText>e</w:delText>
        </w:r>
      </w:del>
      <w:ins w:id="146" w:author="Love, Ephy" w:date="2019-10-11T08:20:00Z">
        <w:r>
          <w:t>e</w:t>
        </w:r>
      </w:ins>
      <w:r>
        <w:t xml:space="preserve"> </w:t>
      </w:r>
      <w:del w:id="147" w:author="Love, Ephy" w:date="2019-10-11T08:21:00Z">
        <w:r w:rsidDel="00402717">
          <w:delText xml:space="preserve">aim </w:delText>
        </w:r>
      </w:del>
      <w:ins w:id="148" w:author="Love, Ephy" w:date="2019-10-11T08:21:00Z">
        <w:r>
          <w:t xml:space="preserve">seek </w:t>
        </w:r>
      </w:ins>
      <w:del w:id="149" w:author="Love, Ephy" w:date="2019-10-11T08:20:00Z">
        <w:r w:rsidDel="00402717">
          <w:delText xml:space="preserve">on </w:delText>
        </w:r>
      </w:del>
      <w:ins w:id="150" w:author="Love, Ephy" w:date="2019-10-11T08:20:00Z">
        <w:r>
          <w:t xml:space="preserve">to </w:t>
        </w:r>
      </w:ins>
      <w:r>
        <w:t>improv</w:t>
      </w:r>
      <w:ins w:id="151" w:author="Love, Ephy" w:date="2019-10-11T08:19:00Z">
        <w:r>
          <w:t>e</w:t>
        </w:r>
      </w:ins>
      <w:del w:id="152" w:author="Love, Ephy" w:date="2019-10-11T08:19:00Z">
        <w:r w:rsidDel="00402717">
          <w:delText>ing</w:delText>
        </w:r>
      </w:del>
      <w:r>
        <w:t xml:space="preserve"> </w:t>
      </w:r>
      <w:ins w:id="153" w:author="Love, Ephy" w:date="2019-10-11T08:21:00Z">
        <w:r>
          <w:t xml:space="preserve">on </w:t>
        </w:r>
      </w:ins>
      <w:r>
        <w:t>the</w:t>
      </w:r>
      <w:ins w:id="154" w:author="Love, Ephy" w:date="2019-10-11T08:21:00Z">
        <w:r>
          <w:t xml:space="preserve"> critical</w:t>
        </w:r>
      </w:ins>
      <w:r>
        <w:t xml:space="preserve"> linking stage</w:t>
      </w:r>
      <w:ins w:id="155" w:author="Love, Ephy" w:date="2019-10-11T08:19:00Z">
        <w:r>
          <w:t xml:space="preserve"> of intracellular tracking algorithms</w:t>
        </w:r>
      </w:ins>
      <w:r>
        <w:t>. We propose an automated algorithm based on Bayesian identification of organelle parameters, Ensemble Kalman filter (</w:t>
      </w:r>
      <w:proofErr w:type="spellStart"/>
      <w:r>
        <w:t>EnKF</w:t>
      </w:r>
      <w:proofErr w:type="spellEnd"/>
      <w:r>
        <w:t>) estimations of displacement field</w:t>
      </w:r>
      <w:ins w:id="156" w:author="Love, Ephy" w:date="2019-10-11T08:22:00Z">
        <w:r w:rsidR="003301D8">
          <w:t>s</w:t>
        </w:r>
      </w:ins>
      <w:r>
        <w:t xml:space="preserve"> and topological linking on </w:t>
      </w:r>
      <w:ins w:id="157" w:author="Love, Ephy" w:date="2019-10-11T08:22:00Z">
        <w:r w:rsidR="003301D8">
          <w:t xml:space="preserve">the </w:t>
        </w:r>
      </w:ins>
      <w:r>
        <w:t>trajectories space. A Bayesian framework is applied on the parameters of organelles</w:t>
      </w:r>
      <w:ins w:id="158" w:author="Love, Ephy" w:date="2019-10-11T08:23:00Z">
        <w:r w:rsidR="003301D8">
          <w:t>. These parameters include</w:t>
        </w:r>
      </w:ins>
      <w:del w:id="159" w:author="Love, Ephy" w:date="2019-10-11T08:23:00Z">
        <w:r w:rsidDel="003301D8">
          <w:delText>,</w:delText>
        </w:r>
      </w:del>
      <w:r>
        <w:t xml:space="preserve"> </w:t>
      </w:r>
      <w:del w:id="160" w:author="Love, Ephy" w:date="2019-10-11T08:23:00Z">
        <w:r w:rsidDel="003301D8">
          <w:delText xml:space="preserve">such as </w:delText>
        </w:r>
      </w:del>
      <w:r>
        <w:t>radius, intensity values and locations</w:t>
      </w:r>
      <w:del w:id="161" w:author="Love, Ephy" w:date="2019-10-11T08:23:00Z">
        <w:r w:rsidDel="003301D8">
          <w:delText xml:space="preserve"> of the targets</w:delText>
        </w:r>
      </w:del>
      <w:r>
        <w:t xml:space="preserve">. The Bayesian identification yields the best estimation on the image data and experimental measures. We use </w:t>
      </w:r>
      <w:proofErr w:type="spellStart"/>
      <w:r>
        <w:t>EnKF</w:t>
      </w:r>
      <w:proofErr w:type="spellEnd"/>
      <w:r>
        <w:t xml:space="preserve"> to estimate the displacement of organelles </w:t>
      </w:r>
      <w:commentRangeStart w:id="162"/>
      <w:r>
        <w:t>since our linking method is based on these displacement</w:t>
      </w:r>
      <w:ins w:id="163" w:author="Love, Ephy" w:date="2019-10-11T08:24:00Z">
        <w:r w:rsidR="003301D8">
          <w:t>s</w:t>
        </w:r>
        <w:commentRangeEnd w:id="162"/>
        <w:r w:rsidR="003301D8">
          <w:rPr>
            <w:rStyle w:val="CommentReference"/>
          </w:rPr>
          <w:commentReference w:id="162"/>
        </w:r>
      </w:ins>
      <w:r>
        <w:t xml:space="preserve">. The linking process is completed by using topological data analysis </w:t>
      </w:r>
      <w:del w:id="164" w:author="Love, Ephy" w:date="2019-10-11T08:25:00Z">
        <w:r w:rsidDel="003301D8">
          <w:delText xml:space="preserve">technique </w:delText>
        </w:r>
      </w:del>
      <w:r>
        <w:t xml:space="preserve">[8, 13, 42, 44] to find the </w:t>
      </w:r>
      <w:del w:id="165" w:author="Love, Ephy" w:date="2019-10-11T08:25:00Z">
        <w:r w:rsidDel="003301D8">
          <w:delText xml:space="preserve">geometry </w:delText>
        </w:r>
      </w:del>
      <w:ins w:id="166" w:author="Love, Ephy" w:date="2019-10-11T08:25:00Z">
        <w:r w:rsidR="003301D8">
          <w:t>homology</w:t>
        </w:r>
        <w:r w:rsidR="003301D8">
          <w:t xml:space="preserve"> </w:t>
        </w:r>
      </w:ins>
      <w:r>
        <w:t>of the data space. This allows the data to be embedded into a topological space</w:t>
      </w:r>
      <w:del w:id="167" w:author="Love, Ephy" w:date="2019-10-11T08:25:00Z">
        <w:r w:rsidDel="003301D8">
          <w:delText>,</w:delText>
        </w:r>
      </w:del>
      <w:r>
        <w:t xml:space="preserve"> </w:t>
      </w:r>
      <w:del w:id="168" w:author="Love, Ephy" w:date="2019-10-11T08:26:00Z">
        <w:r w:rsidDel="003301D8">
          <w:delText>in which</w:delText>
        </w:r>
      </w:del>
      <w:ins w:id="169" w:author="Love, Ephy" w:date="2019-10-11T08:26:00Z">
        <w:r w:rsidR="003301D8">
          <w:t>wherein</w:t>
        </w:r>
      </w:ins>
      <w:r>
        <w:t xml:space="preserve"> </w:t>
      </w:r>
      <w:del w:id="170" w:author="Love, Ephy" w:date="2019-10-11T08:26:00Z">
        <w:r w:rsidDel="003301D8">
          <w:delText xml:space="preserve">the </w:delText>
        </w:r>
      </w:del>
      <w:r>
        <w:t xml:space="preserve">trajectories can be reconstructed by identifying connected </w:t>
      </w:r>
      <w:commentRangeStart w:id="171"/>
      <w:r>
        <w:t>components</w:t>
      </w:r>
      <w:commentRangeEnd w:id="171"/>
      <w:r w:rsidR="00902830">
        <w:rPr>
          <w:rStyle w:val="CommentReference"/>
        </w:rPr>
        <w:commentReference w:id="171"/>
      </w:r>
      <w:r>
        <w:t>.</w:t>
      </w:r>
    </w:p>
    <w:p w14:paraId="255088E0" w14:textId="682892D8" w:rsidR="005F5C4E" w:rsidRDefault="00402717">
      <w:pPr>
        <w:spacing w:after="565"/>
        <w:ind w:left="-5"/>
      </w:pPr>
      <w:r>
        <w:t>The structure of this paper is as follows</w:t>
      </w:r>
      <w:ins w:id="172" w:author="Love, Ephy" w:date="2019-10-11T08:27:00Z">
        <w:r w:rsidR="00902830">
          <w:t>:</w:t>
        </w:r>
      </w:ins>
      <w:del w:id="173" w:author="Love, Ephy" w:date="2019-10-11T08:27:00Z">
        <w:r w:rsidDel="00902830">
          <w:delText>.</w:delText>
        </w:r>
      </w:del>
      <w:r>
        <w:t xml:space="preserve"> </w:t>
      </w:r>
      <w:ins w:id="174" w:author="Love, Ephy" w:date="2019-10-11T08:27:00Z">
        <w:r w:rsidR="00902830">
          <w:t>i</w:t>
        </w:r>
      </w:ins>
      <w:del w:id="175" w:author="Love, Ephy" w:date="2019-10-11T08:27:00Z">
        <w:r w:rsidDel="00902830">
          <w:delText>I</w:delText>
        </w:r>
      </w:del>
      <w:r>
        <w:t xml:space="preserve">n </w:t>
      </w:r>
      <w:del w:id="176" w:author="Love, Ephy" w:date="2019-10-11T08:27:00Z">
        <w:r w:rsidDel="00902830">
          <w:delText xml:space="preserve">next </w:delText>
        </w:r>
      </w:del>
      <w:ins w:id="177" w:author="Love, Ephy" w:date="2019-10-11T08:28:00Z">
        <w:r w:rsidR="00902830">
          <w:t>S</w:t>
        </w:r>
      </w:ins>
      <w:del w:id="178" w:author="Love, Ephy" w:date="2019-10-11T08:28:00Z">
        <w:r w:rsidDel="00902830">
          <w:delText>s</w:delText>
        </w:r>
      </w:del>
      <w:r>
        <w:t>ection</w:t>
      </w:r>
      <w:ins w:id="179" w:author="Love, Ephy" w:date="2019-10-11T08:28:00Z">
        <w:r w:rsidR="00902830">
          <w:t xml:space="preserve"> 2</w:t>
        </w:r>
      </w:ins>
      <w:r>
        <w:t>, we introduce the background needed to establish our algorithm</w:t>
      </w:r>
      <w:ins w:id="180" w:author="Love, Ephy" w:date="2019-10-11T08:27:00Z">
        <w:r w:rsidR="00902830">
          <w:t>,</w:t>
        </w:r>
      </w:ins>
      <w:r>
        <w:t xml:space="preserve"> </w:t>
      </w:r>
      <w:del w:id="181" w:author="Love, Ephy" w:date="2019-10-11T08:27:00Z">
        <w:r w:rsidDel="00902830">
          <w:delText xml:space="preserve">and </w:delText>
        </w:r>
      </w:del>
      <w:r>
        <w:t>formulate the problem</w:t>
      </w:r>
      <w:ins w:id="182" w:author="Love, Ephy" w:date="2019-10-11T08:27:00Z">
        <w:r w:rsidR="00902830">
          <w:t>,</w:t>
        </w:r>
      </w:ins>
      <w:r>
        <w:t xml:space="preserve"> and give the technical details of </w:t>
      </w:r>
      <w:del w:id="183" w:author="Love, Ephy" w:date="2019-10-11T08:28:00Z">
        <w:r w:rsidDel="00902830">
          <w:delText xml:space="preserve">the </w:delText>
        </w:r>
      </w:del>
      <w:ins w:id="184" w:author="Love, Ephy" w:date="2019-10-11T08:28:00Z">
        <w:r w:rsidR="00902830">
          <w:t>our</w:t>
        </w:r>
        <w:r w:rsidR="00902830">
          <w:t xml:space="preserve"> </w:t>
        </w:r>
      </w:ins>
      <w:r>
        <w:t xml:space="preserve">methodology. </w:t>
      </w:r>
      <w:ins w:id="185" w:author="Love, Ephy" w:date="2019-10-11T08:28:00Z">
        <w:r w:rsidR="00902830">
          <w:t xml:space="preserve">After establishing our course of action, </w:t>
        </w:r>
      </w:ins>
      <w:r>
        <w:t xml:space="preserve">Section 3 </w:t>
      </w:r>
      <w:ins w:id="186" w:author="Love, Ephy" w:date="2019-10-11T08:29:00Z">
        <w:r w:rsidR="00902830">
          <w:t xml:space="preserve">will </w:t>
        </w:r>
      </w:ins>
      <w:r>
        <w:t>show</w:t>
      </w:r>
      <w:del w:id="187" w:author="Love, Ephy" w:date="2019-10-11T08:29:00Z">
        <w:r w:rsidDel="00902830">
          <w:delText>s</w:delText>
        </w:r>
      </w:del>
      <w:r>
        <w:t xml:space="preserve"> </w:t>
      </w:r>
      <w:del w:id="188" w:author="Love, Ephy" w:date="2019-10-11T08:29:00Z">
        <w:r w:rsidDel="00902830">
          <w:delText xml:space="preserve">the </w:delText>
        </w:r>
      </w:del>
      <w:r>
        <w:t>result</w:t>
      </w:r>
      <w:ins w:id="189" w:author="Love, Ephy" w:date="2019-10-11T08:29:00Z">
        <w:r w:rsidR="00902830">
          <w:t>s</w:t>
        </w:r>
      </w:ins>
      <w:r>
        <w:t xml:space="preserve"> when </w:t>
      </w:r>
      <w:ins w:id="190" w:author="Love, Ephy" w:date="2019-10-11T08:29:00Z">
        <w:r w:rsidR="00902830">
          <w:t xml:space="preserve">our method is </w:t>
        </w:r>
      </w:ins>
      <w:r>
        <w:t>appl</w:t>
      </w:r>
      <w:ins w:id="191" w:author="Love, Ephy" w:date="2019-10-11T08:29:00Z">
        <w:r w:rsidR="00902830">
          <w:t>ied</w:t>
        </w:r>
      </w:ins>
      <w:del w:id="192" w:author="Love, Ephy" w:date="2019-10-11T08:29:00Z">
        <w:r w:rsidDel="00902830">
          <w:delText>y</w:delText>
        </w:r>
      </w:del>
      <w:r>
        <w:t xml:space="preserve"> to two simulated data sets and one real data set. Finally</w:t>
      </w:r>
      <w:ins w:id="193" w:author="Love, Ephy" w:date="2019-10-11T08:30:00Z">
        <w:r w:rsidR="00902830">
          <w:t>, in Section 4</w:t>
        </w:r>
      </w:ins>
      <w:del w:id="194" w:author="Love, Ephy" w:date="2019-10-11T08:30:00Z">
        <w:r w:rsidDel="00902830">
          <w:delText>,</w:delText>
        </w:r>
      </w:del>
      <w:r>
        <w:t xml:space="preserve"> </w:t>
      </w:r>
      <w:ins w:id="195" w:author="Love, Ephy" w:date="2019-10-11T08:29:00Z">
        <w:r w:rsidR="00902830">
          <w:t>we conclude with a</w:t>
        </w:r>
      </w:ins>
      <w:del w:id="196" w:author="Love, Ephy" w:date="2019-10-11T08:29:00Z">
        <w:r w:rsidDel="00902830">
          <w:delText>a</w:delText>
        </w:r>
      </w:del>
      <w:r>
        <w:t xml:space="preserve"> discussion </w:t>
      </w:r>
      <w:ins w:id="197" w:author="Love, Ephy" w:date="2019-10-11T08:29:00Z">
        <w:r w:rsidR="00902830">
          <w:t>of the resu</w:t>
        </w:r>
      </w:ins>
      <w:ins w:id="198" w:author="Love, Ephy" w:date="2019-10-11T08:30:00Z">
        <w:r w:rsidR="00902830">
          <w:t xml:space="preserve">lts and proposed </w:t>
        </w:r>
      </w:ins>
      <w:del w:id="199" w:author="Love, Ephy" w:date="2019-10-11T08:29:00Z">
        <w:r w:rsidDel="00902830">
          <w:delText xml:space="preserve">and a conclusion </w:delText>
        </w:r>
      </w:del>
      <w:del w:id="200" w:author="Love, Ephy" w:date="2019-10-11T08:30:00Z">
        <w:r w:rsidDel="00902830">
          <w:delText xml:space="preserve">with </w:delText>
        </w:r>
      </w:del>
      <w:r>
        <w:t>future research directions</w:t>
      </w:r>
      <w:del w:id="201" w:author="Love, Ephy" w:date="2019-10-11T08:30:00Z">
        <w:r w:rsidDel="00902830">
          <w:delText xml:space="preserve"> are presented in section 4.</w:delText>
        </w:r>
      </w:del>
      <w:ins w:id="202" w:author="Love, Ephy" w:date="2019-10-11T08:30:00Z">
        <w:r w:rsidR="00902830">
          <w:t>.</w:t>
        </w:r>
      </w:ins>
    </w:p>
    <w:p w14:paraId="1D9FD2C4" w14:textId="77777777" w:rsidR="005F5C4E" w:rsidRDefault="00402717">
      <w:pPr>
        <w:pStyle w:val="Heading1"/>
        <w:spacing w:after="273"/>
        <w:ind w:left="469" w:hanging="484"/>
      </w:pPr>
      <w:r>
        <w:t>Methods</w:t>
      </w:r>
    </w:p>
    <w:p w14:paraId="1765776E" w14:textId="77777777" w:rsidR="005F5C4E" w:rsidRDefault="00402717">
      <w:pPr>
        <w:pStyle w:val="Heading2"/>
        <w:ind w:left="598" w:hanging="613"/>
      </w:pPr>
      <w:r>
        <w:t>Description of datasets</w:t>
      </w:r>
    </w:p>
    <w:p w14:paraId="2AA382B7" w14:textId="13A03D29" w:rsidR="005F5C4E" w:rsidRDefault="00402717">
      <w:pPr>
        <w:spacing w:after="79"/>
        <w:ind w:left="-5"/>
      </w:pPr>
      <w:r>
        <w:t>Datasets that capture the motion of</w:t>
      </w:r>
      <w:del w:id="203" w:author="Love, Ephy" w:date="2019-10-11T08:32:00Z">
        <w:r w:rsidDel="006B1C72">
          <w:delText xml:space="preserve"> cell</w:delText>
        </w:r>
      </w:del>
      <w:r>
        <w:t xml:space="preserve"> organelles through conventional fluorescence microscopy are typically provided in </w:t>
      </w:r>
      <w:ins w:id="204" w:author="Love, Ephy" w:date="2019-10-11T08:33:00Z">
        <w:r w:rsidR="006B1C72">
          <w:t xml:space="preserve">a </w:t>
        </w:r>
      </w:ins>
      <w:r>
        <w:t xml:space="preserve">video format [18, 27, 43]. Essentially, each </w:t>
      </w:r>
      <w:ins w:id="205" w:author="Love, Ephy" w:date="2019-10-11T08:35:00Z">
        <w:r w:rsidR="006B1C72">
          <w:t xml:space="preserve">cell’s </w:t>
        </w:r>
      </w:ins>
      <w:ins w:id="206" w:author="Love, Ephy" w:date="2019-10-11T08:36:00Z">
        <w:r w:rsidR="00AB2992">
          <w:t>video</w:t>
        </w:r>
        <w:r w:rsidR="00B06C34">
          <w:t>-</w:t>
        </w:r>
      </w:ins>
      <w:r>
        <w:t xml:space="preserve">dataset consists of </w:t>
      </w:r>
      <w:del w:id="207" w:author="Love, Ephy" w:date="2019-10-11T08:33:00Z">
        <w:r w:rsidDel="006B1C72">
          <w:delText xml:space="preserve">a </w:delText>
        </w:r>
      </w:del>
      <w:r>
        <w:t xml:space="preserve">stack of pixelated images </w:t>
      </w:r>
      <w:r>
        <w:rPr>
          <w:noProof/>
        </w:rPr>
        <w:drawing>
          <wp:inline distT="0" distB="0" distL="0" distR="0" wp14:anchorId="1D0C31F3" wp14:editId="77E4F1F1">
            <wp:extent cx="911352" cy="167640"/>
            <wp:effectExtent l="0" t="0" r="0" b="0"/>
            <wp:docPr id="43527" name="Picture 43527"/>
            <wp:cNvGraphicFramePr/>
            <a:graphic xmlns:a="http://schemas.openxmlformats.org/drawingml/2006/main">
              <a:graphicData uri="http://schemas.openxmlformats.org/drawingml/2006/picture">
                <pic:pic xmlns:pic="http://schemas.openxmlformats.org/drawingml/2006/picture">
                  <pic:nvPicPr>
                    <pic:cNvPr id="43527" name="Picture 43527"/>
                    <pic:cNvPicPr/>
                  </pic:nvPicPr>
                  <pic:blipFill>
                    <a:blip r:embed="rId11"/>
                    <a:stretch>
                      <a:fillRect/>
                    </a:stretch>
                  </pic:blipFill>
                  <pic:spPr>
                    <a:xfrm>
                      <a:off x="0" y="0"/>
                      <a:ext cx="911352" cy="167640"/>
                    </a:xfrm>
                    <a:prstGeom prst="rect">
                      <a:avLst/>
                    </a:prstGeom>
                  </pic:spPr>
                </pic:pic>
              </a:graphicData>
            </a:graphic>
          </wp:inline>
        </w:drawing>
      </w:r>
      <w:r>
        <w:t xml:space="preserve">, where each image </w:t>
      </w:r>
      <w:proofErr w:type="spellStart"/>
      <w:r>
        <w:t>F</w:t>
      </w:r>
      <w:r>
        <w:rPr>
          <w:i/>
          <w:vertAlign w:val="subscript"/>
        </w:rPr>
        <w:t>n</w:t>
      </w:r>
      <w:proofErr w:type="spellEnd"/>
      <w:r>
        <w:rPr>
          <w:i/>
          <w:vertAlign w:val="subscript"/>
        </w:rPr>
        <w:t xml:space="preserve"> </w:t>
      </w:r>
      <w:r>
        <w:t xml:space="preserve">is obtained at time </w:t>
      </w:r>
      <w:proofErr w:type="spellStart"/>
      <w:r>
        <w:rPr>
          <w:i/>
        </w:rPr>
        <w:t>t</w:t>
      </w:r>
      <w:r>
        <w:rPr>
          <w:i/>
          <w:vertAlign w:val="subscript"/>
        </w:rPr>
        <w:t>n</w:t>
      </w:r>
      <w:proofErr w:type="spellEnd"/>
      <w:r>
        <w:rPr>
          <w:i/>
          <w:vertAlign w:val="subscript"/>
        </w:rPr>
        <w:t xml:space="preserve"> </w:t>
      </w:r>
      <w:proofErr w:type="gramStart"/>
      <w:r>
        <w:t>during the course of</w:t>
      </w:r>
      <w:proofErr w:type="gramEnd"/>
      <w:r>
        <w:t xml:space="preserve"> an experiment.</w:t>
      </w:r>
    </w:p>
    <w:p w14:paraId="5DDA7275" w14:textId="6A2DEBB6" w:rsidR="005F5C4E" w:rsidRDefault="00402717">
      <w:pPr>
        <w:spacing w:after="95"/>
        <w:ind w:left="-5"/>
      </w:pPr>
      <w:del w:id="208" w:author="Love, Ephy" w:date="2019-10-11T08:36:00Z">
        <w:r w:rsidDel="003437C7">
          <w:delText xml:space="preserve">Ignoring </w:delText>
        </w:r>
      </w:del>
      <w:ins w:id="209" w:author="Love, Ephy" w:date="2019-10-11T08:36:00Z">
        <w:r w:rsidR="003437C7">
          <w:t>We ignore</w:t>
        </w:r>
        <w:r w:rsidR="003437C7">
          <w:t xml:space="preserve"> </w:t>
        </w:r>
      </w:ins>
      <w:r>
        <w:t>imaging artifacts caused by finite frame rate, dead time, or rolling shutter [27] that are insignificant on the time- and space-scales involved in plant microscopy [29, 31]</w:t>
      </w:r>
      <w:ins w:id="210" w:author="Love, Ephy" w:date="2019-10-11T08:37:00Z">
        <w:r w:rsidR="003437C7">
          <w:t>.</w:t>
        </w:r>
      </w:ins>
      <w:del w:id="211" w:author="Love, Ephy" w:date="2019-10-11T08:37:00Z">
        <w:r w:rsidDel="003437C7">
          <w:delText>,</w:delText>
        </w:r>
      </w:del>
      <w:r>
        <w:t xml:space="preserve"> </w:t>
      </w:r>
      <w:ins w:id="212" w:author="Love, Ephy" w:date="2019-10-11T08:37:00Z">
        <w:r w:rsidR="003437C7">
          <w:t>I</w:t>
        </w:r>
      </w:ins>
      <w:del w:id="213" w:author="Love, Ephy" w:date="2019-10-11T08:37:00Z">
        <w:r w:rsidDel="003437C7">
          <w:delText>i</w:delText>
        </w:r>
      </w:del>
      <w:r>
        <w:t>n this study we consider images obtained at time levels {</w:t>
      </w:r>
      <w:proofErr w:type="spellStart"/>
      <w:r>
        <w:rPr>
          <w:i/>
        </w:rPr>
        <w:t>t</w:t>
      </w:r>
      <w:r>
        <w:rPr>
          <w:i/>
          <w:vertAlign w:val="subscript"/>
        </w:rPr>
        <w:t>n</w:t>
      </w:r>
      <w:proofErr w:type="spellEnd"/>
      <w:r>
        <w:t>}</w:t>
      </w:r>
      <w:r>
        <w:rPr>
          <w:i/>
          <w:vertAlign w:val="subscript"/>
        </w:rPr>
        <w:t xml:space="preserve">n </w:t>
      </w:r>
      <w:r>
        <w:t xml:space="preserve">that start at the experiment’s onset and end with the experiment’s conclusion, denoted </w:t>
      </w:r>
      <w:r>
        <w:rPr>
          <w:i/>
        </w:rPr>
        <w:t>t</w:t>
      </w:r>
      <w:r>
        <w:rPr>
          <w:vertAlign w:val="subscript"/>
        </w:rPr>
        <w:t xml:space="preserve">1 </w:t>
      </w:r>
      <w:r>
        <w:t xml:space="preserve">= 0 and </w:t>
      </w:r>
      <w:proofErr w:type="spellStart"/>
      <w:r>
        <w:rPr>
          <w:i/>
        </w:rPr>
        <w:t>t</w:t>
      </w:r>
      <w:r>
        <w:rPr>
          <w:i/>
          <w:vertAlign w:val="subscript"/>
        </w:rPr>
        <w:t>N</w:t>
      </w:r>
      <w:proofErr w:type="spellEnd"/>
      <w:r>
        <w:rPr>
          <w:i/>
          <w:vertAlign w:val="subscript"/>
        </w:rPr>
        <w:t xml:space="preserve"> </w:t>
      </w:r>
      <w:r>
        <w:t xml:space="preserve">= </w:t>
      </w:r>
      <w:r>
        <w:rPr>
          <w:i/>
        </w:rPr>
        <w:t>T</w:t>
      </w:r>
      <w:r>
        <w:t xml:space="preserve">, respectively. Further, we consider intermediate time levels that remain equidistant </w:t>
      </w:r>
      <w:proofErr w:type="spellStart"/>
      <w:r>
        <w:rPr>
          <w:i/>
        </w:rPr>
        <w:t>t</w:t>
      </w:r>
      <w:r>
        <w:rPr>
          <w:i/>
          <w:vertAlign w:val="subscript"/>
        </w:rPr>
        <w:t>n</w:t>
      </w:r>
      <w:proofErr w:type="spellEnd"/>
      <w:r>
        <w:rPr>
          <w:i/>
          <w:vertAlign w:val="subscript"/>
        </w:rPr>
        <w:t xml:space="preserve"> </w:t>
      </w:r>
      <w:r>
        <w:t>= (</w:t>
      </w:r>
      <w:r>
        <w:rPr>
          <w:i/>
        </w:rPr>
        <w:t xml:space="preserve">n </w:t>
      </w:r>
      <w:r>
        <w:t xml:space="preserve">− </w:t>
      </w:r>
      <w:proofErr w:type="gramStart"/>
      <w:r>
        <w:t>1)∆</w:t>
      </w:r>
      <w:proofErr w:type="gramEnd"/>
      <w:r>
        <w:rPr>
          <w:i/>
        </w:rPr>
        <w:t>t</w:t>
      </w:r>
      <w:r>
        <w:t>, where ∆</w:t>
      </w:r>
      <w:r>
        <w:rPr>
          <w:i/>
        </w:rPr>
        <w:t xml:space="preserve">t </w:t>
      </w:r>
      <w:r>
        <w:t xml:space="preserve">= </w:t>
      </w:r>
      <w:r>
        <w:rPr>
          <w:i/>
        </w:rPr>
        <w:t>T/</w:t>
      </w:r>
      <w:r>
        <w:t>(</w:t>
      </w:r>
      <w:r>
        <w:rPr>
          <w:i/>
        </w:rPr>
        <w:t xml:space="preserve">N </w:t>
      </w:r>
      <w:r>
        <w:t>− 1) is the exposure period used for the acquisition of the images.</w:t>
      </w:r>
    </w:p>
    <w:p w14:paraId="2065D363" w14:textId="2516AFBD" w:rsidR="005F5C4E" w:rsidRDefault="00402717">
      <w:pPr>
        <w:spacing w:after="171"/>
        <w:ind w:left="-5"/>
      </w:pPr>
      <w:r>
        <w:t xml:space="preserve">In turn, each image </w:t>
      </w:r>
      <w:proofErr w:type="spellStart"/>
      <w:r>
        <w:t>F</w:t>
      </w:r>
      <w:r>
        <w:rPr>
          <w:i/>
          <w:vertAlign w:val="subscript"/>
        </w:rPr>
        <w:t>n</w:t>
      </w:r>
      <w:proofErr w:type="spellEnd"/>
      <w:r>
        <w:rPr>
          <w:i/>
          <w:vertAlign w:val="subscript"/>
        </w:rPr>
        <w:t xml:space="preserve"> </w:t>
      </w:r>
      <w:r>
        <w:t>is an array of intensity values</w:t>
      </w:r>
      <w:r>
        <w:rPr>
          <w:noProof/>
        </w:rPr>
        <w:drawing>
          <wp:inline distT="0" distB="0" distL="0" distR="0" wp14:anchorId="2522B35F" wp14:editId="3F481110">
            <wp:extent cx="417576" cy="185928"/>
            <wp:effectExtent l="0" t="0" r="0" b="0"/>
            <wp:docPr id="43528" name="Picture 43528"/>
            <wp:cNvGraphicFramePr/>
            <a:graphic xmlns:a="http://schemas.openxmlformats.org/drawingml/2006/main">
              <a:graphicData uri="http://schemas.openxmlformats.org/drawingml/2006/picture">
                <pic:pic xmlns:pic="http://schemas.openxmlformats.org/drawingml/2006/picture">
                  <pic:nvPicPr>
                    <pic:cNvPr id="43528" name="Picture 43528"/>
                    <pic:cNvPicPr/>
                  </pic:nvPicPr>
                  <pic:blipFill>
                    <a:blip r:embed="rId12"/>
                    <a:stretch>
                      <a:fillRect/>
                    </a:stretch>
                  </pic:blipFill>
                  <pic:spPr>
                    <a:xfrm>
                      <a:off x="0" y="0"/>
                      <a:ext cx="417576" cy="185928"/>
                    </a:xfrm>
                    <a:prstGeom prst="rect">
                      <a:avLst/>
                    </a:prstGeom>
                  </pic:spPr>
                </pic:pic>
              </a:graphicData>
            </a:graphic>
          </wp:inline>
        </w:drawing>
      </w:r>
      <w:r>
        <w:t xml:space="preserve"> where </w:t>
      </w:r>
      <w:proofErr w:type="spellStart"/>
      <w:r>
        <w:rPr>
          <w:i/>
        </w:rPr>
        <w:t>I</w:t>
      </w:r>
      <w:r>
        <w:rPr>
          <w:i/>
          <w:vertAlign w:val="subscript"/>
        </w:rPr>
        <w:t>n</w:t>
      </w:r>
      <w:r>
        <w:rPr>
          <w:i/>
          <w:vertAlign w:val="superscript"/>
        </w:rPr>
        <w:t>p</w:t>
      </w:r>
      <w:proofErr w:type="spellEnd"/>
      <w:r>
        <w:rPr>
          <w:i/>
          <w:vertAlign w:val="superscript"/>
        </w:rPr>
        <w:t xml:space="preserve"> </w:t>
      </w:r>
      <w:r>
        <w:t xml:space="preserve">denotes the intensity [19, 47], recorded at time </w:t>
      </w:r>
      <w:proofErr w:type="spellStart"/>
      <w:r>
        <w:rPr>
          <w:i/>
        </w:rPr>
        <w:t>t</w:t>
      </w:r>
      <w:r>
        <w:rPr>
          <w:i/>
          <w:vertAlign w:val="subscript"/>
        </w:rPr>
        <w:t>n</w:t>
      </w:r>
      <w:proofErr w:type="spellEnd"/>
      <w:r>
        <w:rPr>
          <w:i/>
          <w:vertAlign w:val="subscript"/>
        </w:rPr>
        <w:t xml:space="preserve"> </w:t>
      </w:r>
      <w:r>
        <w:t xml:space="preserve">of a pixel located at a fixed position </w:t>
      </w:r>
      <w:proofErr w:type="spellStart"/>
      <w:r>
        <w:rPr>
          <w:i/>
        </w:rPr>
        <w:t>x</w:t>
      </w:r>
      <w:r>
        <w:rPr>
          <w:i/>
          <w:vertAlign w:val="superscript"/>
        </w:rPr>
        <w:t>p</w:t>
      </w:r>
      <w:proofErr w:type="spellEnd"/>
      <w:r>
        <w:rPr>
          <w:i/>
          <w:vertAlign w:val="superscript"/>
        </w:rPr>
        <w:t xml:space="preserve"> </w:t>
      </w:r>
      <w:r>
        <w:rPr>
          <w:sz w:val="31"/>
          <w:vertAlign w:val="superscript"/>
        </w:rPr>
        <w:t xml:space="preserve">∈ </w:t>
      </w:r>
      <w:r>
        <w:rPr>
          <w:rFonts w:ascii="Calibri" w:eastAsia="Calibri" w:hAnsi="Calibri" w:cs="Calibri"/>
        </w:rPr>
        <w:t>R</w:t>
      </w:r>
      <w:r>
        <w:rPr>
          <w:vertAlign w:val="superscript"/>
        </w:rPr>
        <w:t>2</w:t>
      </w:r>
      <w:r>
        <w:t xml:space="preserve">. </w:t>
      </w:r>
      <w:commentRangeStart w:id="214"/>
      <w:r>
        <w:t>As usual</w:t>
      </w:r>
      <w:commentRangeEnd w:id="214"/>
      <w:r w:rsidR="003437C7">
        <w:rPr>
          <w:rStyle w:val="CommentReference"/>
        </w:rPr>
        <w:commentReference w:id="214"/>
      </w:r>
      <w:r>
        <w:t xml:space="preserve">, we assume that the positions of the pixels </w:t>
      </w:r>
      <w:r>
        <w:rPr>
          <w:noProof/>
        </w:rPr>
        <w:drawing>
          <wp:inline distT="0" distB="0" distL="0" distR="0" wp14:anchorId="4AC36C94" wp14:editId="46293478">
            <wp:extent cx="426720" cy="161544"/>
            <wp:effectExtent l="0" t="0" r="0" b="0"/>
            <wp:docPr id="43529" name="Picture 43529"/>
            <wp:cNvGraphicFramePr/>
            <a:graphic xmlns:a="http://schemas.openxmlformats.org/drawingml/2006/main">
              <a:graphicData uri="http://schemas.openxmlformats.org/drawingml/2006/picture">
                <pic:pic xmlns:pic="http://schemas.openxmlformats.org/drawingml/2006/picture">
                  <pic:nvPicPr>
                    <pic:cNvPr id="43529" name="Picture 43529"/>
                    <pic:cNvPicPr/>
                  </pic:nvPicPr>
                  <pic:blipFill>
                    <a:blip r:embed="rId13"/>
                    <a:stretch>
                      <a:fillRect/>
                    </a:stretch>
                  </pic:blipFill>
                  <pic:spPr>
                    <a:xfrm>
                      <a:off x="0" y="0"/>
                      <a:ext cx="426720" cy="161544"/>
                    </a:xfrm>
                    <a:prstGeom prst="rect">
                      <a:avLst/>
                    </a:prstGeom>
                  </pic:spPr>
                </pic:pic>
              </a:graphicData>
            </a:graphic>
          </wp:inline>
        </w:drawing>
      </w:r>
      <w:r>
        <w:t xml:space="preserve"> are given and that they are reported in physical units in the same coordinate system as the sample under imaging. Ignoring positioning parallel to the optical axis (i.e. ignoring z-depth), which is not captured in conventional fluorescence microscopy [20, 27, 28]</w:t>
      </w:r>
      <w:ins w:id="215" w:author="Love, Ephy" w:date="2019-10-11T08:39:00Z">
        <w:r w:rsidR="003437C7">
          <w:t>.</w:t>
        </w:r>
      </w:ins>
      <w:del w:id="216" w:author="Love, Ephy" w:date="2019-10-11T08:39:00Z">
        <w:r w:rsidDel="003437C7">
          <w:delText>,</w:delText>
        </w:r>
      </w:del>
      <w:r>
        <w:t xml:space="preserve"> </w:t>
      </w:r>
      <w:ins w:id="217" w:author="Love, Ephy" w:date="2019-10-11T08:39:00Z">
        <w:r w:rsidR="003437C7">
          <w:t>W</w:t>
        </w:r>
      </w:ins>
      <w:del w:id="218" w:author="Love, Ephy" w:date="2019-10-11T08:39:00Z">
        <w:r w:rsidDel="003437C7">
          <w:delText>w</w:delText>
        </w:r>
      </w:del>
      <w:r>
        <w:t xml:space="preserve">e consider </w:t>
      </w:r>
      <w:r>
        <w:rPr>
          <w:rFonts w:ascii="Calibri" w:eastAsia="Calibri" w:hAnsi="Calibri" w:cs="Calibri"/>
        </w:rPr>
        <w:t>R</w:t>
      </w:r>
      <w:r>
        <w:rPr>
          <w:vertAlign w:val="superscript"/>
        </w:rPr>
        <w:t xml:space="preserve">2 </w:t>
      </w:r>
      <w:r>
        <w:t>as representing any plane perpendicular to the optical axis (</w:t>
      </w:r>
      <w:del w:id="219" w:author="Love, Ephy" w:date="2019-10-11T08:40:00Z">
        <w:r w:rsidDel="003437C7">
          <w:delText>for example,</w:delText>
        </w:r>
      </w:del>
      <w:ins w:id="220" w:author="Love, Ephy" w:date="2019-10-11T08:40:00Z">
        <w:r w:rsidR="003437C7">
          <w:t>i.e.</w:t>
        </w:r>
      </w:ins>
      <w:r>
        <w:t xml:space="preserve"> without any loss </w:t>
      </w:r>
      <w:r>
        <w:rPr>
          <w:rFonts w:ascii="Calibri" w:eastAsia="Calibri" w:hAnsi="Calibri" w:cs="Calibri"/>
        </w:rPr>
        <w:t>R</w:t>
      </w:r>
      <w:r>
        <w:rPr>
          <w:vertAlign w:val="superscript"/>
        </w:rPr>
        <w:t xml:space="preserve">2 </w:t>
      </w:r>
      <w:r>
        <w:t xml:space="preserve">can model the focal- or </w:t>
      </w:r>
      <w:proofErr w:type="spellStart"/>
      <w:r>
        <w:t>xy</w:t>
      </w:r>
      <w:proofErr w:type="spellEnd"/>
      <w:r>
        <w:t>-plane).</w:t>
      </w:r>
    </w:p>
    <w:p w14:paraId="7D6B517B" w14:textId="0A9A3FBC" w:rsidR="005F5C4E" w:rsidRDefault="00402717">
      <w:pPr>
        <w:ind w:left="-5"/>
      </w:pPr>
      <w:r>
        <w:lastRenderedPageBreak/>
        <w:t>Depending upon the</w:t>
      </w:r>
      <w:ins w:id="221" w:author="Love, Ephy" w:date="2019-10-11T11:16:00Z">
        <w:r w:rsidR="00402542">
          <w:t xml:space="preserve"> </w:t>
        </w:r>
        <w:proofErr w:type="gramStart"/>
        <w:r w:rsidR="00402542">
          <w:t>particular</w:t>
        </w:r>
      </w:ins>
      <w:r>
        <w:t xml:space="preserve"> imaging</w:t>
      </w:r>
      <w:proofErr w:type="gramEnd"/>
      <w:r>
        <w:t xml:space="preserve"> equipment employed in the experiment (i.e. cameras or other light detectors), intensities may be reported in various forms such as photon or electron counts, voltages, currents,</w:t>
      </w:r>
    </w:p>
    <w:p w14:paraId="1921D7B1" w14:textId="77777777" w:rsidR="005F5C4E" w:rsidRDefault="00402717">
      <w:pPr>
        <w:spacing w:after="300" w:line="259" w:lineRule="auto"/>
        <w:ind w:left="1404" w:firstLine="0"/>
        <w:jc w:val="left"/>
      </w:pPr>
      <w:r>
        <w:rPr>
          <w:noProof/>
        </w:rPr>
        <w:drawing>
          <wp:inline distT="0" distB="0" distL="0" distR="0" wp14:anchorId="35CEBD1B" wp14:editId="573982A8">
            <wp:extent cx="4160707" cy="1545951"/>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4"/>
                    <a:stretch>
                      <a:fillRect/>
                    </a:stretch>
                  </pic:blipFill>
                  <pic:spPr>
                    <a:xfrm>
                      <a:off x="0" y="0"/>
                      <a:ext cx="4160707" cy="1545951"/>
                    </a:xfrm>
                    <a:prstGeom prst="rect">
                      <a:avLst/>
                    </a:prstGeom>
                  </pic:spPr>
                </pic:pic>
              </a:graphicData>
            </a:graphic>
          </wp:inline>
        </w:drawing>
      </w:r>
    </w:p>
    <w:p w14:paraId="425C6C74" w14:textId="77777777" w:rsidR="005F5C4E" w:rsidRDefault="00402717">
      <w:pPr>
        <w:spacing w:after="379"/>
        <w:ind w:left="-5"/>
      </w:pPr>
      <w:r>
        <w:t xml:space="preserve">Figure 1: The motion of organelles, during an experiment starting at </w:t>
      </w:r>
      <w:r>
        <w:rPr>
          <w:i/>
        </w:rPr>
        <w:t xml:space="preserve">t </w:t>
      </w:r>
      <w:r>
        <w:t xml:space="preserve">= 0 ending at </w:t>
      </w:r>
      <w:r>
        <w:rPr>
          <w:i/>
        </w:rPr>
        <w:t xml:space="preserve">t </w:t>
      </w:r>
      <w:r>
        <w:t xml:space="preserve">= </w:t>
      </w:r>
      <w:r>
        <w:rPr>
          <w:i/>
        </w:rPr>
        <w:t>T</w:t>
      </w:r>
      <w:r>
        <w:t xml:space="preserve">, is plotted at discrete times </w:t>
      </w:r>
      <w:proofErr w:type="spellStart"/>
      <w:r>
        <w:rPr>
          <w:i/>
        </w:rPr>
        <w:t>t</w:t>
      </w:r>
      <w:r>
        <w:rPr>
          <w:i/>
          <w:vertAlign w:val="subscript"/>
        </w:rPr>
        <w:t>n</w:t>
      </w:r>
      <w:proofErr w:type="spellEnd"/>
      <w:r>
        <w:rPr>
          <w:i/>
          <w:vertAlign w:val="subscript"/>
        </w:rPr>
        <w:t xml:space="preserve"> </w:t>
      </w:r>
      <w:r>
        <w:t>(dots). For simplicity, space is represented with one dimension, although real datasets are two dimensional. The black dots represent the locations of organelles at different time levels. R˜ is the set contains the locations of all black dots.</w:t>
      </w:r>
    </w:p>
    <w:p w14:paraId="6EB97F18" w14:textId="24A11EB7" w:rsidR="005F5C4E" w:rsidRDefault="00402717">
      <w:pPr>
        <w:spacing w:after="96" w:line="318" w:lineRule="auto"/>
        <w:ind w:left="-5"/>
      </w:pPr>
      <w:r>
        <w:t>ADUs</w:t>
      </w:r>
      <w:ins w:id="222" w:author="Love, Ephy" w:date="2019-10-11T08:41:00Z">
        <w:r w:rsidR="00B5245D">
          <w:t xml:space="preserve"> </w:t>
        </w:r>
      </w:ins>
      <w:r>
        <w:t xml:space="preserve">(Analog Digital Unit), </w:t>
      </w:r>
      <w:del w:id="223" w:author="Love, Ephy" w:date="2019-10-11T08:41:00Z">
        <w:r w:rsidDel="00B5245D">
          <w:delText xml:space="preserve">etc </w:delText>
        </w:r>
      </w:del>
      <w:ins w:id="224" w:author="Love, Ephy" w:date="2019-10-11T08:41:00Z">
        <w:r w:rsidR="00B5245D">
          <w:t>or others</w:t>
        </w:r>
        <w:r w:rsidR="00B5245D">
          <w:t xml:space="preserve"> </w:t>
        </w:r>
      </w:ins>
      <w:r>
        <w:t>[19, 21, 23, 30, 47]. For generality, in this study we assume {</w:t>
      </w:r>
      <w:proofErr w:type="spellStart"/>
      <w:r>
        <w:rPr>
          <w:i/>
        </w:rPr>
        <w:t>I</w:t>
      </w:r>
      <w:r>
        <w:rPr>
          <w:i/>
          <w:vertAlign w:val="subscript"/>
        </w:rPr>
        <w:t>n</w:t>
      </w:r>
      <w:r>
        <w:rPr>
          <w:i/>
          <w:vertAlign w:val="superscript"/>
        </w:rPr>
        <w:t>p</w:t>
      </w:r>
      <w:proofErr w:type="spellEnd"/>
      <w:r>
        <w:t>}</w:t>
      </w:r>
      <w:proofErr w:type="spellStart"/>
      <w:proofErr w:type="gramStart"/>
      <w:r>
        <w:rPr>
          <w:i/>
          <w:vertAlign w:val="subscript"/>
        </w:rPr>
        <w:t>n,p</w:t>
      </w:r>
      <w:proofErr w:type="spellEnd"/>
      <w:proofErr w:type="gramEnd"/>
      <w:r>
        <w:rPr>
          <w:i/>
          <w:vertAlign w:val="subscript"/>
        </w:rPr>
        <w:t xml:space="preserve"> </w:t>
      </w:r>
      <w:r>
        <w:t xml:space="preserve">are given in normalized gray scale values, i.e. </w:t>
      </w:r>
      <w:proofErr w:type="spellStart"/>
      <w:r>
        <w:rPr>
          <w:i/>
        </w:rPr>
        <w:t>I</w:t>
      </w:r>
      <w:r>
        <w:rPr>
          <w:i/>
          <w:vertAlign w:val="subscript"/>
        </w:rPr>
        <w:t>n</w:t>
      </w:r>
      <w:r>
        <w:rPr>
          <w:i/>
          <w:vertAlign w:val="superscript"/>
        </w:rPr>
        <w:t>p</w:t>
      </w:r>
      <w:proofErr w:type="spellEnd"/>
      <w:r>
        <w:rPr>
          <w:i/>
          <w:vertAlign w:val="superscript"/>
        </w:rPr>
        <w:t xml:space="preserve"> </w:t>
      </w:r>
      <w:r>
        <w:t>are measured in arbitrary units (</w:t>
      </w:r>
      <w:proofErr w:type="spellStart"/>
      <w:r>
        <w:t>a.u</w:t>
      </w:r>
      <w:proofErr w:type="spellEnd"/>
      <w:r>
        <w:t xml:space="preserve">.), with the convention that lower intensities correspond to darker pixels and </w:t>
      </w:r>
      <w:r w:rsidRPr="002B3807">
        <w:rPr>
          <w:iCs/>
          <w:rPrChange w:id="225" w:author="Love, Ephy" w:date="2019-10-11T08:42:00Z">
            <w:rPr>
              <w:i/>
            </w:rPr>
          </w:rPrChange>
        </w:rPr>
        <w:t>vice versa</w:t>
      </w:r>
      <w:ins w:id="226" w:author="Love, Ephy" w:date="2019-10-11T08:42:00Z">
        <w:r w:rsidR="002B3807" w:rsidRPr="002B3807">
          <w:rPr>
            <w:iCs/>
            <w:rPrChange w:id="227" w:author="Love, Ephy" w:date="2019-10-11T08:42:00Z">
              <w:rPr>
                <w:i/>
              </w:rPr>
            </w:rPrChange>
          </w:rPr>
          <w:t>,</w:t>
        </w:r>
      </w:ins>
      <w:r>
        <w:rPr>
          <w:i/>
        </w:rPr>
        <w:t xml:space="preserve"> </w:t>
      </w:r>
      <w:r>
        <w:t>higher intensities correspond to brighter pixels.</w:t>
      </w:r>
    </w:p>
    <w:p w14:paraId="5D4DBD91" w14:textId="43F5F9B6" w:rsidR="005F5C4E" w:rsidRDefault="00402717">
      <w:pPr>
        <w:spacing w:after="219" w:line="322" w:lineRule="auto"/>
        <w:ind w:left="-5"/>
      </w:pPr>
      <w:r>
        <w:t xml:space="preserve">To initiate our method, we model each intensity </w:t>
      </w:r>
      <w:proofErr w:type="spellStart"/>
      <w:r>
        <w:rPr>
          <w:i/>
        </w:rPr>
        <w:t>I</w:t>
      </w:r>
      <w:r>
        <w:rPr>
          <w:i/>
          <w:vertAlign w:val="subscript"/>
        </w:rPr>
        <w:t>n</w:t>
      </w:r>
      <w:r>
        <w:rPr>
          <w:i/>
          <w:vertAlign w:val="superscript"/>
        </w:rPr>
        <w:t>p</w:t>
      </w:r>
      <w:proofErr w:type="spellEnd"/>
      <w:r>
        <w:rPr>
          <w:i/>
          <w:vertAlign w:val="superscript"/>
        </w:rPr>
        <w:t xml:space="preserve"> </w:t>
      </w:r>
      <w:r>
        <w:t xml:space="preserve">as consisting of a background signal </w:t>
      </w:r>
      <w:proofErr w:type="spellStart"/>
      <w:r>
        <w:rPr>
          <w:i/>
        </w:rPr>
        <w:t>B</w:t>
      </w:r>
      <w:r>
        <w:rPr>
          <w:i/>
          <w:vertAlign w:val="subscript"/>
        </w:rPr>
        <w:t>n</w:t>
      </w:r>
      <w:r>
        <w:rPr>
          <w:i/>
          <w:vertAlign w:val="superscript"/>
        </w:rPr>
        <w:t>p</w:t>
      </w:r>
      <w:proofErr w:type="spellEnd"/>
      <w:r>
        <w:t xml:space="preserve">, </w:t>
      </w:r>
      <w:del w:id="228" w:author="Love, Ephy" w:date="2019-10-11T08:42:00Z">
        <w:r w:rsidDel="00C02276">
          <w:delText xml:space="preserve">a signal </w:delText>
        </w:r>
      </w:del>
      <w:r>
        <w:t xml:space="preserve">produced by the organelles in the sample </w:t>
      </w:r>
      <w:proofErr w:type="spellStart"/>
      <w:r>
        <w:rPr>
          <w:i/>
        </w:rPr>
        <w:t>J</w:t>
      </w:r>
      <w:r>
        <w:rPr>
          <w:i/>
          <w:vertAlign w:val="subscript"/>
        </w:rPr>
        <w:t>n</w:t>
      </w:r>
      <w:r>
        <w:rPr>
          <w:i/>
          <w:vertAlign w:val="superscript"/>
        </w:rPr>
        <w:t>p</w:t>
      </w:r>
      <w:proofErr w:type="spellEnd"/>
      <w:r>
        <w:t xml:space="preserve">, and noise </w:t>
      </w:r>
      <w:proofErr w:type="spellStart"/>
      <w:r>
        <w:rPr>
          <w:i/>
        </w:rPr>
        <w:t>n</w:t>
      </w:r>
      <w:r>
        <w:rPr>
          <w:i/>
          <w:vertAlign w:val="superscript"/>
        </w:rPr>
        <w:t>p</w:t>
      </w:r>
      <w:r>
        <w:rPr>
          <w:i/>
          <w:vertAlign w:val="subscript"/>
        </w:rPr>
        <w:t>n</w:t>
      </w:r>
      <w:proofErr w:type="spellEnd"/>
      <w:r>
        <w:t>. That is, we assume</w:t>
      </w:r>
    </w:p>
    <w:p w14:paraId="0A6E5BA4" w14:textId="77777777" w:rsidR="005F5C4E" w:rsidRDefault="00402717">
      <w:pPr>
        <w:tabs>
          <w:tab w:val="center" w:pos="4680"/>
          <w:tab w:val="right" w:pos="9360"/>
        </w:tabs>
        <w:spacing w:after="246" w:line="259" w:lineRule="auto"/>
        <w:ind w:left="0" w:firstLine="0"/>
        <w:jc w:val="left"/>
      </w:pPr>
      <w:r>
        <w:rPr>
          <w:rFonts w:ascii="Calibri" w:eastAsia="Calibri" w:hAnsi="Calibri" w:cs="Calibri"/>
          <w:sz w:val="22"/>
        </w:rPr>
        <w:tab/>
      </w:r>
      <w:proofErr w:type="spellStart"/>
      <w:r>
        <w:rPr>
          <w:i/>
        </w:rPr>
        <w:t>I</w:t>
      </w:r>
      <w:r>
        <w:rPr>
          <w:i/>
          <w:sz w:val="14"/>
        </w:rPr>
        <w:t>np</w:t>
      </w:r>
      <w:proofErr w:type="spellEnd"/>
      <w:r>
        <w:rPr>
          <w:i/>
          <w:sz w:val="14"/>
        </w:rPr>
        <w:t xml:space="preserve"> </w:t>
      </w:r>
      <w:r>
        <w:t xml:space="preserve">= </w:t>
      </w:r>
      <w:proofErr w:type="spellStart"/>
      <w:r>
        <w:rPr>
          <w:i/>
        </w:rPr>
        <w:t>B</w:t>
      </w:r>
      <w:r>
        <w:rPr>
          <w:i/>
          <w:sz w:val="14"/>
        </w:rPr>
        <w:t>np</w:t>
      </w:r>
      <w:proofErr w:type="spellEnd"/>
      <w:r>
        <w:rPr>
          <w:i/>
          <w:sz w:val="14"/>
        </w:rPr>
        <w:t xml:space="preserve"> </w:t>
      </w:r>
      <w:r>
        <w:t xml:space="preserve">+ </w:t>
      </w:r>
      <w:proofErr w:type="spellStart"/>
      <w:r>
        <w:rPr>
          <w:i/>
        </w:rPr>
        <w:t>J</w:t>
      </w:r>
      <w:r>
        <w:rPr>
          <w:i/>
          <w:sz w:val="14"/>
        </w:rPr>
        <w:t>np</w:t>
      </w:r>
      <w:proofErr w:type="spellEnd"/>
      <w:r>
        <w:rPr>
          <w:i/>
          <w:sz w:val="14"/>
        </w:rPr>
        <w:t xml:space="preserve"> </w:t>
      </w:r>
      <w:r>
        <w:t xml:space="preserve">+ </w:t>
      </w:r>
      <w:proofErr w:type="spellStart"/>
      <w:r>
        <w:rPr>
          <w:i/>
        </w:rPr>
        <w:t>n</w:t>
      </w:r>
      <w:r>
        <w:rPr>
          <w:i/>
          <w:sz w:val="14"/>
        </w:rPr>
        <w:t>pn</w:t>
      </w:r>
      <w:proofErr w:type="spellEnd"/>
      <w:r>
        <w:rPr>
          <w:i/>
        </w:rPr>
        <w:t>.</w:t>
      </w:r>
      <w:r>
        <w:rPr>
          <w:i/>
        </w:rPr>
        <w:tab/>
      </w:r>
      <w:r>
        <w:t>(1)</w:t>
      </w:r>
    </w:p>
    <w:p w14:paraId="46BE4EA3" w14:textId="441069B1" w:rsidR="005F5C4E" w:rsidRDefault="00402717">
      <w:pPr>
        <w:spacing w:after="0"/>
        <w:ind w:left="-5"/>
      </w:pPr>
      <w:r>
        <w:t>To find the locations of organelles, we adopt part</w:t>
      </w:r>
      <w:del w:id="229" w:author="Love, Ephy" w:date="2019-10-11T09:09:00Z">
        <w:r w:rsidDel="00EA1B66">
          <w:delText>i</w:delText>
        </w:r>
      </w:del>
      <w:del w:id="230" w:author="Love, Ephy" w:date="2019-10-11T09:08:00Z">
        <w:r w:rsidDel="00EA1B66">
          <w:delText>al</w:delText>
        </w:r>
      </w:del>
      <w:r>
        <w:t xml:space="preserve"> of </w:t>
      </w:r>
      <w:ins w:id="231" w:author="Love, Ephy" w:date="2019-10-11T09:09:00Z">
        <w:r w:rsidR="00EA1B66">
          <w:t xml:space="preserve">the </w:t>
        </w:r>
      </w:ins>
      <w:r>
        <w:t xml:space="preserve">data preprocessing steps and </w:t>
      </w:r>
      <w:ins w:id="232" w:author="Love, Ephy" w:date="2019-10-11T09:09:00Z">
        <w:r w:rsidR="00EA1B66">
          <w:t xml:space="preserve">the </w:t>
        </w:r>
      </w:ins>
      <w:r>
        <w:t>Bayesian localization step in [42]</w:t>
      </w:r>
      <w:del w:id="233" w:author="Love, Ephy" w:date="2019-10-11T09:09:00Z">
        <w:r w:rsidDel="00EA1B66">
          <w:delText>, they are summarized in the following paragraph</w:delText>
        </w:r>
      </w:del>
      <w:r>
        <w:t xml:space="preserve">. In plant microscopy, typically the background signal changes smoothly </w:t>
      </w:r>
      <w:del w:id="234" w:author="Love, Ephy" w:date="2019-10-11T09:10:00Z">
        <w:r w:rsidDel="00EA1B66">
          <w:delText xml:space="preserve">over and </w:delText>
        </w:r>
      </w:del>
      <w:r>
        <w:t xml:space="preserve">across </w:t>
      </w:r>
      <w:del w:id="235" w:author="Love, Ephy" w:date="2019-10-11T09:10:00Z">
        <w:r w:rsidDel="00EA1B66">
          <w:delText xml:space="preserve">the </w:delText>
        </w:r>
      </w:del>
      <w:r>
        <w:t xml:space="preserve">frames. Therefore, we model </w:t>
      </w:r>
      <w:ins w:id="236" w:author="Love, Ephy" w:date="2019-10-11T09:10:00Z">
        <w:r w:rsidR="00EA1B66">
          <w:t xml:space="preserve">these </w:t>
        </w:r>
      </w:ins>
      <w:del w:id="237" w:author="Love, Ephy" w:date="2019-10-11T09:10:00Z">
        <w:r w:rsidDel="00EA1B66">
          <w:delText xml:space="preserve">it </w:delText>
        </w:r>
      </w:del>
      <w:ins w:id="238" w:author="Love, Ephy" w:date="2019-10-11T09:10:00Z">
        <w:r w:rsidR="00EA1B66">
          <w:t>signal changes</w:t>
        </w:r>
        <w:r w:rsidR="00EA1B66">
          <w:t xml:space="preserve"> </w:t>
        </w:r>
      </w:ins>
      <w:r>
        <w:t xml:space="preserve">as a smooth surface over the entire field of view and remove it </w:t>
      </w:r>
      <w:del w:id="239" w:author="Love, Ephy" w:date="2019-10-11T09:11:00Z">
        <w:r w:rsidDel="00EA1B66">
          <w:delText xml:space="preserve">by </w:delText>
        </w:r>
      </w:del>
      <w:ins w:id="240" w:author="Love, Ephy" w:date="2019-10-11T09:11:00Z">
        <w:r w:rsidR="00EA1B66">
          <w:t>with</w:t>
        </w:r>
        <w:r w:rsidR="00EA1B66">
          <w:t xml:space="preserve"> </w:t>
        </w:r>
      </w:ins>
      <w:r>
        <w:t xml:space="preserve">least square fitting. </w:t>
      </w:r>
      <w:del w:id="241" w:author="Love, Ephy" w:date="2019-10-11T09:11:00Z">
        <w:r w:rsidDel="00EA1B66">
          <w:delText>In turn</w:delText>
        </w:r>
      </w:del>
      <w:ins w:id="242" w:author="Love, Ephy" w:date="2019-10-11T09:11:00Z">
        <w:r w:rsidR="00EA1B66">
          <w:t>Next</w:t>
        </w:r>
      </w:ins>
      <w:r>
        <w:t>, we model the organelle signal as a sum of Gaussian intensity peaks</w:t>
      </w:r>
    </w:p>
    <w:p w14:paraId="0DDB9590" w14:textId="77777777" w:rsidR="005F5C4E" w:rsidRDefault="00402717">
      <w:pPr>
        <w:tabs>
          <w:tab w:val="center" w:pos="4657"/>
          <w:tab w:val="right" w:pos="9360"/>
        </w:tabs>
        <w:spacing w:after="220" w:line="259" w:lineRule="auto"/>
        <w:ind w:left="0" w:right="-15" w:firstLine="0"/>
        <w:jc w:val="left"/>
      </w:pPr>
      <w:r>
        <w:rPr>
          <w:rFonts w:ascii="Calibri" w:eastAsia="Calibri" w:hAnsi="Calibri" w:cs="Calibri"/>
          <w:sz w:val="22"/>
        </w:rPr>
        <w:tab/>
      </w:r>
      <w:r>
        <w:rPr>
          <w:noProof/>
        </w:rPr>
        <w:drawing>
          <wp:inline distT="0" distB="0" distL="0" distR="0" wp14:anchorId="54565CAB" wp14:editId="102DECB5">
            <wp:extent cx="1789176" cy="396240"/>
            <wp:effectExtent l="0" t="0" r="0" b="0"/>
            <wp:docPr id="43530" name="Picture 43530"/>
            <wp:cNvGraphicFramePr/>
            <a:graphic xmlns:a="http://schemas.openxmlformats.org/drawingml/2006/main">
              <a:graphicData uri="http://schemas.openxmlformats.org/drawingml/2006/picture">
                <pic:pic xmlns:pic="http://schemas.openxmlformats.org/drawingml/2006/picture">
                  <pic:nvPicPr>
                    <pic:cNvPr id="43530" name="Picture 43530"/>
                    <pic:cNvPicPr/>
                  </pic:nvPicPr>
                  <pic:blipFill>
                    <a:blip r:embed="rId15"/>
                    <a:stretch>
                      <a:fillRect/>
                    </a:stretch>
                  </pic:blipFill>
                  <pic:spPr>
                    <a:xfrm>
                      <a:off x="0" y="0"/>
                      <a:ext cx="1789176" cy="396240"/>
                    </a:xfrm>
                    <a:prstGeom prst="rect">
                      <a:avLst/>
                    </a:prstGeom>
                  </pic:spPr>
                </pic:pic>
              </a:graphicData>
            </a:graphic>
          </wp:inline>
        </w:drawing>
      </w:r>
      <w:r>
        <w:rPr>
          <w:i/>
        </w:rPr>
        <w:t>,</w:t>
      </w:r>
      <w:r>
        <w:rPr>
          <w:i/>
        </w:rPr>
        <w:tab/>
      </w:r>
      <w:r>
        <w:t>(2)</w:t>
      </w:r>
    </w:p>
    <w:p w14:paraId="3C0580B1" w14:textId="77777777" w:rsidR="005F5C4E" w:rsidRDefault="00402717">
      <w:pPr>
        <w:spacing w:after="3"/>
        <w:ind w:left="-5"/>
      </w:pPr>
      <w:r>
        <w:t xml:space="preserve">where each peak, labeled by </w:t>
      </w:r>
      <w:r>
        <w:rPr>
          <w:i/>
        </w:rPr>
        <w:t>s</w:t>
      </w:r>
      <w:r>
        <w:t>, is produced by a single organelle [41] that is imaged with maximum intensity</w:t>
      </w:r>
    </w:p>
    <w:p w14:paraId="3A26D5CD" w14:textId="63402062" w:rsidR="005F5C4E" w:rsidRDefault="00402717">
      <w:pPr>
        <w:spacing w:after="117"/>
        <w:ind w:left="-5"/>
      </w:pPr>
      <w:r>
        <w:rPr>
          <w:noProof/>
        </w:rPr>
        <w:drawing>
          <wp:inline distT="0" distB="0" distL="0" distR="0" wp14:anchorId="4CDE9466" wp14:editId="11EFF32F">
            <wp:extent cx="271272" cy="155448"/>
            <wp:effectExtent l="0" t="0" r="0" b="0"/>
            <wp:docPr id="43531" name="Picture 43531"/>
            <wp:cNvGraphicFramePr/>
            <a:graphic xmlns:a="http://schemas.openxmlformats.org/drawingml/2006/main">
              <a:graphicData uri="http://schemas.openxmlformats.org/drawingml/2006/picture">
                <pic:pic xmlns:pic="http://schemas.openxmlformats.org/drawingml/2006/picture">
                  <pic:nvPicPr>
                    <pic:cNvPr id="43531" name="Picture 43531"/>
                    <pic:cNvPicPr/>
                  </pic:nvPicPr>
                  <pic:blipFill>
                    <a:blip r:embed="rId16"/>
                    <a:stretch>
                      <a:fillRect/>
                    </a:stretch>
                  </pic:blipFill>
                  <pic:spPr>
                    <a:xfrm>
                      <a:off x="0" y="0"/>
                      <a:ext cx="271272" cy="155448"/>
                    </a:xfrm>
                    <a:prstGeom prst="rect">
                      <a:avLst/>
                    </a:prstGeom>
                  </pic:spPr>
                </pic:pic>
              </a:graphicData>
            </a:graphic>
          </wp:inline>
        </w:drawing>
      </w:r>
      <w:r>
        <w:t>0, width ˜</w:t>
      </w:r>
      <w:r>
        <w:rPr>
          <w:noProof/>
        </w:rPr>
        <w:drawing>
          <wp:inline distT="0" distB="0" distL="0" distR="0" wp14:anchorId="3D511BA7" wp14:editId="6B9EBDBE">
            <wp:extent cx="292608" cy="121920"/>
            <wp:effectExtent l="0" t="0" r="0" b="0"/>
            <wp:docPr id="43532" name="Picture 43532"/>
            <wp:cNvGraphicFramePr/>
            <a:graphic xmlns:a="http://schemas.openxmlformats.org/drawingml/2006/main">
              <a:graphicData uri="http://schemas.openxmlformats.org/drawingml/2006/picture">
                <pic:pic xmlns:pic="http://schemas.openxmlformats.org/drawingml/2006/picture">
                  <pic:nvPicPr>
                    <pic:cNvPr id="43532" name="Picture 43532"/>
                    <pic:cNvPicPr/>
                  </pic:nvPicPr>
                  <pic:blipFill>
                    <a:blip r:embed="rId17"/>
                    <a:stretch>
                      <a:fillRect/>
                    </a:stretch>
                  </pic:blipFill>
                  <pic:spPr>
                    <a:xfrm>
                      <a:off x="0" y="0"/>
                      <a:ext cx="292608" cy="121920"/>
                    </a:xfrm>
                    <a:prstGeom prst="rect">
                      <a:avLst/>
                    </a:prstGeom>
                  </pic:spPr>
                </pic:pic>
              </a:graphicData>
            </a:graphic>
          </wp:inline>
        </w:drawing>
      </w:r>
      <w:r>
        <w:t xml:space="preserve"> 0, and center ˜</w:t>
      </w:r>
      <w:r>
        <w:rPr>
          <w:noProof/>
        </w:rPr>
        <w:drawing>
          <wp:inline distT="0" distB="0" distL="0" distR="0" wp14:anchorId="43E20754" wp14:editId="513FEB2B">
            <wp:extent cx="448056" cy="143256"/>
            <wp:effectExtent l="0" t="0" r="0" b="0"/>
            <wp:docPr id="43533" name="Picture 43533"/>
            <wp:cNvGraphicFramePr/>
            <a:graphic xmlns:a="http://schemas.openxmlformats.org/drawingml/2006/main">
              <a:graphicData uri="http://schemas.openxmlformats.org/drawingml/2006/picture">
                <pic:pic xmlns:pic="http://schemas.openxmlformats.org/drawingml/2006/picture">
                  <pic:nvPicPr>
                    <pic:cNvPr id="43533" name="Picture 43533"/>
                    <pic:cNvPicPr/>
                  </pic:nvPicPr>
                  <pic:blipFill>
                    <a:blip r:embed="rId18"/>
                    <a:stretch>
                      <a:fillRect/>
                    </a:stretch>
                  </pic:blipFill>
                  <pic:spPr>
                    <a:xfrm>
                      <a:off x="0" y="0"/>
                      <a:ext cx="448056" cy="143256"/>
                    </a:xfrm>
                    <a:prstGeom prst="rect">
                      <a:avLst/>
                    </a:prstGeom>
                  </pic:spPr>
                </pic:pic>
              </a:graphicData>
            </a:graphic>
          </wp:inline>
        </w:drawing>
      </w:r>
      <w:r>
        <w:t xml:space="preserve"> . We obtain the total number of organelle peaks </w:t>
      </w:r>
      <w:proofErr w:type="spellStart"/>
      <w:r>
        <w:rPr>
          <w:i/>
        </w:rPr>
        <w:t>S</w:t>
      </w:r>
      <w:r>
        <w:rPr>
          <w:sz w:val="31"/>
          <w:vertAlign w:val="superscript"/>
        </w:rPr>
        <w:t>˜</w:t>
      </w:r>
      <w:r>
        <w:rPr>
          <w:i/>
          <w:vertAlign w:val="subscript"/>
        </w:rPr>
        <w:t>n</w:t>
      </w:r>
      <w:proofErr w:type="spellEnd"/>
      <w:r>
        <w:t xml:space="preserve">, present in each time level </w:t>
      </w:r>
      <w:proofErr w:type="spellStart"/>
      <w:r>
        <w:rPr>
          <w:i/>
        </w:rPr>
        <w:t>t</w:t>
      </w:r>
      <w:r>
        <w:rPr>
          <w:i/>
          <w:vertAlign w:val="subscript"/>
        </w:rPr>
        <w:t>n</w:t>
      </w:r>
      <w:proofErr w:type="spellEnd"/>
      <w:r>
        <w:t>, through thresholding</w:t>
      </w:r>
      <w:ins w:id="243" w:author="Love, Ephy" w:date="2019-10-11T09:12:00Z">
        <w:r w:rsidR="00EA1B66">
          <w:t>,</w:t>
        </w:r>
      </w:ins>
      <w:del w:id="244" w:author="Love, Ephy" w:date="2019-10-11T09:12:00Z">
        <w:r w:rsidDel="00EA1B66">
          <w:delText>;</w:delText>
        </w:r>
      </w:del>
      <w:r>
        <w:t xml:space="preserve"> while we obtain the organelle features</w:t>
      </w:r>
      <w:r>
        <w:rPr>
          <w:noProof/>
        </w:rPr>
        <w:drawing>
          <wp:inline distT="0" distB="0" distL="0" distR="0" wp14:anchorId="1C2DBFAB" wp14:editId="221EBDF1">
            <wp:extent cx="941832" cy="176784"/>
            <wp:effectExtent l="0" t="0" r="0" b="0"/>
            <wp:docPr id="43534" name="Picture 43534"/>
            <wp:cNvGraphicFramePr/>
            <a:graphic xmlns:a="http://schemas.openxmlformats.org/drawingml/2006/main">
              <a:graphicData uri="http://schemas.openxmlformats.org/drawingml/2006/picture">
                <pic:pic xmlns:pic="http://schemas.openxmlformats.org/drawingml/2006/picture">
                  <pic:nvPicPr>
                    <pic:cNvPr id="43534" name="Picture 43534"/>
                    <pic:cNvPicPr/>
                  </pic:nvPicPr>
                  <pic:blipFill>
                    <a:blip r:embed="rId19"/>
                    <a:stretch>
                      <a:fillRect/>
                    </a:stretch>
                  </pic:blipFill>
                  <pic:spPr>
                    <a:xfrm>
                      <a:off x="0" y="0"/>
                      <a:ext cx="941832" cy="176784"/>
                    </a:xfrm>
                    <a:prstGeom prst="rect">
                      <a:avLst/>
                    </a:prstGeom>
                  </pic:spPr>
                </pic:pic>
              </a:graphicData>
            </a:graphic>
          </wp:inline>
        </w:drawing>
      </w:r>
      <w:r>
        <w:t xml:space="preserve"> through the maximum </w:t>
      </w:r>
      <w:r>
        <w:rPr>
          <w:i/>
        </w:rPr>
        <w:t xml:space="preserve">a posteriori </w:t>
      </w:r>
      <w:r>
        <w:t>estimates [9, 15] of a Bayesian model that assumes: (</w:t>
      </w:r>
      <w:proofErr w:type="spellStart"/>
      <w:r>
        <w:t>i</w:t>
      </w:r>
      <w:proofErr w:type="spellEnd"/>
      <w:r>
        <w:t>) noises {</w:t>
      </w:r>
      <w:proofErr w:type="spellStart"/>
      <w:r>
        <w:rPr>
          <w:i/>
        </w:rPr>
        <w:t>n</w:t>
      </w:r>
      <w:r>
        <w:rPr>
          <w:i/>
          <w:vertAlign w:val="superscript"/>
        </w:rPr>
        <w:t>p</w:t>
      </w:r>
      <w:r>
        <w:rPr>
          <w:i/>
          <w:vertAlign w:val="subscript"/>
        </w:rPr>
        <w:t>n</w:t>
      </w:r>
      <w:proofErr w:type="spellEnd"/>
      <w:r>
        <w:t>}</w:t>
      </w:r>
      <w:r>
        <w:rPr>
          <w:i/>
          <w:vertAlign w:val="subscript"/>
        </w:rPr>
        <w:t xml:space="preserve">p </w:t>
      </w:r>
      <w:r>
        <w:t xml:space="preserve">are independent and Gaussian, (ii) organelles are </w:t>
      </w:r>
      <w:r>
        <w:rPr>
          <w:i/>
        </w:rPr>
        <w:t xml:space="preserve">a priori </w:t>
      </w:r>
      <w:commentRangeStart w:id="245"/>
      <w:r>
        <w:t xml:space="preserve">uniformly </w:t>
      </w:r>
      <w:commentRangeEnd w:id="245"/>
      <w:r w:rsidR="00EA1B66">
        <w:rPr>
          <w:rStyle w:val="CommentReference"/>
        </w:rPr>
        <w:commentReference w:id="245"/>
      </w:r>
      <w:r>
        <w:t xml:space="preserve">positioned over the imaged plane, and (iii) maximum intensities and widths are </w:t>
      </w:r>
      <w:r>
        <w:rPr>
          <w:i/>
        </w:rPr>
        <w:t>a prior</w:t>
      </w:r>
      <w:ins w:id="246" w:author="Love, Ephy" w:date="2019-10-11T09:14:00Z">
        <w:r w:rsidR="00EA1B66">
          <w:rPr>
            <w:i/>
          </w:rPr>
          <w:t>i</w:t>
        </w:r>
      </w:ins>
      <w:r>
        <w:rPr>
          <w:i/>
        </w:rPr>
        <w:t xml:space="preserve"> </w:t>
      </w:r>
      <w:r>
        <w:t xml:space="preserve">distributed over </w:t>
      </w:r>
      <w:del w:id="247" w:author="Love, Ephy" w:date="2019-10-11T09:14:00Z">
        <w:r w:rsidDel="00EA1B66">
          <w:delText xml:space="preserve">appropriate </w:delText>
        </w:r>
      </w:del>
      <w:r>
        <w:t>finite intervals.</w:t>
      </w:r>
    </w:p>
    <w:p w14:paraId="7EE4E898" w14:textId="77777777" w:rsidR="005F5C4E" w:rsidRDefault="00402717">
      <w:pPr>
        <w:spacing w:after="0"/>
        <w:ind w:left="-5"/>
      </w:pPr>
      <w:r>
        <w:t>Ignoring imaging artifacts that are caused by intra-frame motion, which are insignificant in plant microscopy [29, 31], we model each localization ˜</w:t>
      </w:r>
      <w:r>
        <w:rPr>
          <w:noProof/>
        </w:rPr>
        <w:drawing>
          <wp:inline distT="0" distB="0" distL="0" distR="0" wp14:anchorId="10699095" wp14:editId="3CDC694A">
            <wp:extent cx="490728" cy="140208"/>
            <wp:effectExtent l="0" t="0" r="0" b="0"/>
            <wp:docPr id="43535" name="Picture 43535"/>
            <wp:cNvGraphicFramePr/>
            <a:graphic xmlns:a="http://schemas.openxmlformats.org/drawingml/2006/main">
              <a:graphicData uri="http://schemas.openxmlformats.org/drawingml/2006/picture">
                <pic:pic xmlns:pic="http://schemas.openxmlformats.org/drawingml/2006/picture">
                  <pic:nvPicPr>
                    <pic:cNvPr id="43535" name="Picture 43535"/>
                    <pic:cNvPicPr/>
                  </pic:nvPicPr>
                  <pic:blipFill>
                    <a:blip r:embed="rId20"/>
                    <a:stretch>
                      <a:fillRect/>
                    </a:stretch>
                  </pic:blipFill>
                  <pic:spPr>
                    <a:xfrm>
                      <a:off x="0" y="0"/>
                      <a:ext cx="490728" cy="140208"/>
                    </a:xfrm>
                    <a:prstGeom prst="rect">
                      <a:avLst/>
                    </a:prstGeom>
                  </pic:spPr>
                </pic:pic>
              </a:graphicData>
            </a:graphic>
          </wp:inline>
        </w:drawing>
      </w:r>
      <w:r>
        <w:t xml:space="preserve"> , as the </w:t>
      </w:r>
      <w:r>
        <w:rPr>
          <w:i/>
        </w:rPr>
        <w:t xml:space="preserve">effective position </w:t>
      </w:r>
      <w:r>
        <w:t xml:space="preserve">of a single organelle at time </w:t>
      </w:r>
      <w:r>
        <w:rPr>
          <w:i/>
        </w:rPr>
        <w:t>t</w:t>
      </w:r>
      <w:r>
        <w:rPr>
          <w:i/>
          <w:vertAlign w:val="subscript"/>
        </w:rPr>
        <w:t>n</w:t>
      </w:r>
      <w:r>
        <w:t>.</w:t>
      </w:r>
    </w:p>
    <w:p w14:paraId="2EBC083B" w14:textId="77777777" w:rsidR="005F5C4E" w:rsidRDefault="00402717">
      <w:pPr>
        <w:spacing w:after="3"/>
        <w:ind w:left="-5"/>
      </w:pPr>
      <w:r>
        <w:t>In other words, following the localization procedure above, we obtain a collection of space-time positions</w:t>
      </w:r>
    </w:p>
    <w:p w14:paraId="7E948065" w14:textId="77777777" w:rsidR="005F5C4E" w:rsidRDefault="00402717">
      <w:pPr>
        <w:spacing w:after="0" w:line="259" w:lineRule="auto"/>
        <w:ind w:right="-15"/>
        <w:jc w:val="right"/>
      </w:pPr>
      <w:r>
        <w:rPr>
          <w:noProof/>
        </w:rPr>
        <w:drawing>
          <wp:inline distT="0" distB="0" distL="0" distR="0" wp14:anchorId="6EC00875" wp14:editId="581162C5">
            <wp:extent cx="1950720" cy="179832"/>
            <wp:effectExtent l="0" t="0" r="0" b="0"/>
            <wp:docPr id="43536" name="Picture 43536"/>
            <wp:cNvGraphicFramePr/>
            <a:graphic xmlns:a="http://schemas.openxmlformats.org/drawingml/2006/main">
              <a:graphicData uri="http://schemas.openxmlformats.org/drawingml/2006/picture">
                <pic:pic xmlns:pic="http://schemas.openxmlformats.org/drawingml/2006/picture">
                  <pic:nvPicPr>
                    <pic:cNvPr id="43536" name="Picture 43536"/>
                    <pic:cNvPicPr/>
                  </pic:nvPicPr>
                  <pic:blipFill>
                    <a:blip r:embed="rId21"/>
                    <a:stretch>
                      <a:fillRect/>
                    </a:stretch>
                  </pic:blipFill>
                  <pic:spPr>
                    <a:xfrm>
                      <a:off x="0" y="0"/>
                      <a:ext cx="1950720" cy="179832"/>
                    </a:xfrm>
                    <a:prstGeom prst="rect">
                      <a:avLst/>
                    </a:prstGeom>
                  </pic:spPr>
                </pic:pic>
              </a:graphicData>
            </a:graphic>
          </wp:inline>
        </w:drawing>
      </w:r>
      <w:r>
        <w:t>] that reveals the positions of every organelle in the sample only at the</w:t>
      </w:r>
    </w:p>
    <w:p w14:paraId="220E8F0A" w14:textId="77777777" w:rsidR="005F5C4E" w:rsidRDefault="00402717">
      <w:pPr>
        <w:ind w:left="-5"/>
      </w:pPr>
      <w:r>
        <w:t>experimental time levels {</w:t>
      </w:r>
      <w:proofErr w:type="spellStart"/>
      <w:r>
        <w:rPr>
          <w:i/>
        </w:rPr>
        <w:t>t</w:t>
      </w:r>
      <w:r>
        <w:rPr>
          <w:i/>
          <w:vertAlign w:val="subscript"/>
        </w:rPr>
        <w:t>n</w:t>
      </w:r>
      <w:proofErr w:type="spellEnd"/>
      <w:r>
        <w:t>}</w:t>
      </w:r>
      <w:r>
        <w:rPr>
          <w:i/>
          <w:vertAlign w:val="subscript"/>
        </w:rPr>
        <w:t>n</w:t>
      </w:r>
      <w:r>
        <w:t>; see fig. 1.</w:t>
      </w:r>
    </w:p>
    <w:p w14:paraId="23923F49" w14:textId="37E7D682" w:rsidR="005F5C4E" w:rsidRDefault="00402717">
      <w:pPr>
        <w:ind w:left="-5"/>
      </w:pPr>
      <w:r>
        <w:lastRenderedPageBreak/>
        <w:t xml:space="preserve">To proceed with the analysis, we model each organelle’s effective position as an idealized point and its motion as a 2D trajectory that ignores positioning parallel to the optical axis which, as we mention above, is not captured in </w:t>
      </w:r>
      <w:del w:id="248" w:author="Love, Ephy" w:date="2019-10-11T09:16:00Z">
        <w:r w:rsidDel="00EA1B66">
          <w:delText xml:space="preserve">the </w:delText>
        </w:r>
      </w:del>
      <w:ins w:id="249" w:author="Love, Ephy" w:date="2019-10-11T09:16:00Z">
        <w:r w:rsidR="00EA1B66">
          <w:t>a</w:t>
        </w:r>
        <w:r w:rsidR="00EA1B66">
          <w:t xml:space="preserve"> </w:t>
        </w:r>
      </w:ins>
      <w:r>
        <w:t xml:space="preserve">typical dataset. </w:t>
      </w:r>
      <w:del w:id="250" w:author="Love, Ephy" w:date="2019-10-11T09:16:00Z">
        <w:r w:rsidDel="00EA1B66">
          <w:delText>In other words, each</w:delText>
        </w:r>
      </w:del>
      <w:ins w:id="251" w:author="Love, Ephy" w:date="2019-10-11T09:16:00Z">
        <w:r w:rsidR="00EA1B66">
          <w:t>Therefore, each</w:t>
        </w:r>
      </w:ins>
      <w:r>
        <w:t xml:space="preserve"> organelle</w:t>
      </w:r>
      <w:del w:id="252" w:author="Love, Ephy" w:date="2019-10-11T09:17:00Z">
        <w:r w:rsidDel="00EA1B66">
          <w:delText>,</w:delText>
        </w:r>
      </w:del>
      <w:r>
        <w:t xml:space="preserve"> </w:t>
      </w:r>
      <w:ins w:id="253" w:author="Love, Ephy" w:date="2019-10-11T09:18:00Z">
        <w:r w:rsidR="00C13744">
          <w:softHyphen/>
        </w:r>
        <w:r w:rsidR="00C13744">
          <w:softHyphen/>
        </w:r>
        <w:r w:rsidR="00C13744">
          <w:softHyphen/>
        </w:r>
        <w:r w:rsidR="00C13744">
          <w:softHyphen/>
        </w:r>
        <w:r w:rsidR="00C13744">
          <w:noBreakHyphen/>
        </w:r>
      </w:ins>
      <w:r>
        <w:t xml:space="preserve">labeled by </w:t>
      </w:r>
      <w:r>
        <w:rPr>
          <w:i/>
        </w:rPr>
        <w:t>a</w:t>
      </w:r>
      <w:r>
        <w:t>, in our formulation</w:t>
      </w:r>
      <w:ins w:id="254" w:author="Love, Ephy" w:date="2019-10-11T09:18:00Z">
        <w:r w:rsidR="00C13744">
          <w:noBreakHyphen/>
        </w:r>
      </w:ins>
      <w:r>
        <w:t xml:space="preserve"> corresponds to a </w:t>
      </w:r>
      <w:r>
        <w:rPr>
          <w:i/>
        </w:rPr>
        <w:t xml:space="preserve">continuous </w:t>
      </w:r>
      <w:r>
        <w:t xml:space="preserve">function </w:t>
      </w:r>
      <w:r>
        <w:rPr>
          <w:i/>
        </w:rPr>
        <w:t>r</w:t>
      </w:r>
      <w:r>
        <w:rPr>
          <w:i/>
          <w:vertAlign w:val="subscript"/>
        </w:rPr>
        <w:t xml:space="preserve">a </w:t>
      </w:r>
      <w:r>
        <w:t>: [0</w:t>
      </w:r>
      <w:r>
        <w:rPr>
          <w:i/>
        </w:rPr>
        <w:t>,T</w:t>
      </w:r>
      <w:r>
        <w:t xml:space="preserve">] 7→ </w:t>
      </w:r>
      <w:r>
        <w:rPr>
          <w:rFonts w:ascii="Calibri" w:eastAsia="Calibri" w:hAnsi="Calibri" w:cs="Calibri"/>
        </w:rPr>
        <w:t>R</w:t>
      </w:r>
      <w:r>
        <w:rPr>
          <w:vertAlign w:val="superscript"/>
        </w:rPr>
        <w:t>2</w:t>
      </w:r>
      <w:r>
        <w:t>, where [0</w:t>
      </w:r>
      <w:r>
        <w:rPr>
          <w:i/>
        </w:rPr>
        <w:t>,T</w:t>
      </w:r>
      <w:r>
        <w:t>]</w:t>
      </w:r>
      <w:ins w:id="255" w:author="Love, Ephy" w:date="2019-10-11T09:18:00Z">
        <w:r w:rsidR="00746F61">
          <w:t xml:space="preserve"> </w:t>
        </w:r>
      </w:ins>
      <w:del w:id="256" w:author="Love, Ephy" w:date="2019-10-11T09:18:00Z">
        <w:r w:rsidDel="00746F61">
          <w:delText xml:space="preserve"> </w:delText>
        </w:r>
      </w:del>
      <w:r>
        <w:t xml:space="preserve">represents the time course of the experiment and </w:t>
      </w:r>
      <w:r>
        <w:rPr>
          <w:rFonts w:ascii="Calibri" w:eastAsia="Calibri" w:hAnsi="Calibri" w:cs="Calibri"/>
        </w:rPr>
        <w:t>R</w:t>
      </w:r>
      <w:r>
        <w:rPr>
          <w:vertAlign w:val="superscript"/>
        </w:rPr>
        <w:t xml:space="preserve">2 </w:t>
      </w:r>
      <w:r>
        <w:t>represents any plane compatible with the pixel positions {</w:t>
      </w:r>
      <w:proofErr w:type="spellStart"/>
      <w:r>
        <w:rPr>
          <w:i/>
        </w:rPr>
        <w:t>x</w:t>
      </w:r>
      <w:r>
        <w:rPr>
          <w:i/>
          <w:vertAlign w:val="superscript"/>
        </w:rPr>
        <w:t>p</w:t>
      </w:r>
      <w:proofErr w:type="spellEnd"/>
      <w:r>
        <w:t>}</w:t>
      </w:r>
      <w:r>
        <w:rPr>
          <w:i/>
          <w:vertAlign w:val="subscript"/>
        </w:rPr>
        <w:t xml:space="preserve">p </w:t>
      </w:r>
      <w:r>
        <w:t xml:space="preserve">⊂ </w:t>
      </w:r>
      <w:r>
        <w:rPr>
          <w:rFonts w:ascii="Calibri" w:eastAsia="Calibri" w:hAnsi="Calibri" w:cs="Calibri"/>
        </w:rPr>
        <w:t>R</w:t>
      </w:r>
      <w:r>
        <w:rPr>
          <w:vertAlign w:val="superscript"/>
        </w:rPr>
        <w:t>2</w:t>
      </w:r>
      <w:r>
        <w:t>. Given a dataset D of raw experimental</w:t>
      </w:r>
    </w:p>
    <w:p w14:paraId="3C92A664" w14:textId="77777777" w:rsidR="005F5C4E" w:rsidRDefault="00402717">
      <w:pPr>
        <w:spacing w:after="300" w:line="259" w:lineRule="auto"/>
        <w:ind w:left="1404" w:firstLine="0"/>
        <w:jc w:val="left"/>
      </w:pPr>
      <w:r>
        <w:rPr>
          <w:noProof/>
        </w:rPr>
        <w:drawing>
          <wp:inline distT="0" distB="0" distL="0" distR="0" wp14:anchorId="2E06F98F" wp14:editId="5CA09C31">
            <wp:extent cx="4160480" cy="2456665"/>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2"/>
                    <a:stretch>
                      <a:fillRect/>
                    </a:stretch>
                  </pic:blipFill>
                  <pic:spPr>
                    <a:xfrm>
                      <a:off x="0" y="0"/>
                      <a:ext cx="4160480" cy="2456665"/>
                    </a:xfrm>
                    <a:prstGeom prst="rect">
                      <a:avLst/>
                    </a:prstGeom>
                  </pic:spPr>
                </pic:pic>
              </a:graphicData>
            </a:graphic>
          </wp:inline>
        </w:drawing>
      </w:r>
    </w:p>
    <w:p w14:paraId="6106201F" w14:textId="77777777" w:rsidR="005F5C4E" w:rsidRDefault="00402717">
      <w:pPr>
        <w:spacing w:after="441"/>
        <w:ind w:left="-5"/>
      </w:pPr>
      <w:r>
        <w:t xml:space="preserve">Figure 2: With one dimensional space panel, </w:t>
      </w:r>
      <w:r>
        <w:rPr>
          <w:i/>
        </w:rPr>
        <w:t xml:space="preserve">x </w:t>
      </w:r>
      <w:r>
        <w:t xml:space="preserve">is the position of the organelle with highest intensity value at time </w:t>
      </w:r>
      <w:r>
        <w:rPr>
          <w:i/>
        </w:rPr>
        <w:t>t</w:t>
      </w:r>
      <w:r>
        <w:rPr>
          <w:i/>
          <w:vertAlign w:val="subscript"/>
        </w:rPr>
        <w:t>n</w:t>
      </w:r>
      <w:r>
        <w:t xml:space="preserve">. </w:t>
      </w:r>
      <w:proofErr w:type="spellStart"/>
      <w:proofErr w:type="gramStart"/>
      <w:r>
        <w:rPr>
          <w:i/>
        </w:rPr>
        <w:t>f</w:t>
      </w:r>
      <w:r>
        <w:rPr>
          <w:i/>
          <w:vertAlign w:val="subscript"/>
        </w:rPr>
        <w:t>n</w:t>
      </w:r>
      <w:proofErr w:type="spellEnd"/>
      <w:r>
        <w:rPr>
          <w:i/>
          <w:vertAlign w:val="subscript"/>
        </w:rPr>
        <w:t>,</w:t>
      </w:r>
      <w:r>
        <w:rPr>
          <w:vertAlign w:val="subscript"/>
        </w:rPr>
        <w:t>+</w:t>
      </w:r>
      <w:r>
        <w:t>(</w:t>
      </w:r>
      <w:proofErr w:type="gramEnd"/>
      <w:r>
        <w:rPr>
          <w:i/>
        </w:rPr>
        <w:t>x</w:t>
      </w:r>
      <w:r>
        <w:t xml:space="preserve">) and </w:t>
      </w:r>
      <w:proofErr w:type="spellStart"/>
      <w:r>
        <w:rPr>
          <w:i/>
        </w:rPr>
        <w:t>f</w:t>
      </w:r>
      <w:r>
        <w:rPr>
          <w:i/>
          <w:vertAlign w:val="subscript"/>
        </w:rPr>
        <w:t>n</w:t>
      </w:r>
      <w:proofErr w:type="spellEnd"/>
      <w:r>
        <w:rPr>
          <w:i/>
          <w:vertAlign w:val="subscript"/>
        </w:rPr>
        <w:t>,</w:t>
      </w:r>
      <w:r>
        <w:rPr>
          <w:vertAlign w:val="subscript"/>
        </w:rPr>
        <w:t>−</w:t>
      </w:r>
      <w:r>
        <w:t>(</w:t>
      </w:r>
      <w:r>
        <w:rPr>
          <w:i/>
        </w:rPr>
        <w:t>x</w:t>
      </w:r>
      <w:r>
        <w:t xml:space="preserve">) illustrate 1-level forward displacement and backward displacement of </w:t>
      </w:r>
      <w:r>
        <w:rPr>
          <w:i/>
        </w:rPr>
        <w:t>x</w:t>
      </w:r>
      <w:r>
        <w:t>, respectively.</w:t>
      </w:r>
    </w:p>
    <w:p w14:paraId="430B1E47" w14:textId="33D8AC66" w:rsidR="005F5C4E" w:rsidRDefault="00402717">
      <w:pPr>
        <w:spacing w:after="417" w:line="306" w:lineRule="auto"/>
        <w:ind w:left="-5"/>
      </w:pPr>
      <w:r>
        <w:t xml:space="preserve">observations and a collection of organelle space-time localizations R˜ identified as described above, our main objective from now on </w:t>
      </w:r>
      <w:ins w:id="257" w:author="Love, Ephy" w:date="2019-10-11T09:19:00Z">
        <w:r w:rsidR="00575EC8">
          <w:t>will be</w:t>
        </w:r>
      </w:ins>
      <w:del w:id="258" w:author="Love, Ephy" w:date="2019-10-11T09:19:00Z">
        <w:r w:rsidDel="00575EC8">
          <w:delText>is</w:delText>
        </w:r>
      </w:del>
      <w:r>
        <w:t xml:space="preserve"> the computational reconstruction of {</w:t>
      </w:r>
      <w:r>
        <w:rPr>
          <w:i/>
        </w:rPr>
        <w:t>r</w:t>
      </w:r>
      <w:r>
        <w:rPr>
          <w:i/>
          <w:vertAlign w:val="subscript"/>
        </w:rPr>
        <w:t>a</w:t>
      </w:r>
      <w:r>
        <w:t>}</w:t>
      </w:r>
      <w:r>
        <w:rPr>
          <w:i/>
          <w:vertAlign w:val="subscript"/>
        </w:rPr>
        <w:t>a</w:t>
      </w:r>
      <w:r>
        <w:t>.</w:t>
      </w:r>
    </w:p>
    <w:p w14:paraId="1C955B8B" w14:textId="77777777" w:rsidR="005F5C4E" w:rsidRDefault="00402717">
      <w:pPr>
        <w:pStyle w:val="Heading2"/>
        <w:ind w:left="598" w:hanging="613"/>
      </w:pPr>
      <w:r>
        <w:t>Kalman velocimetry</w:t>
      </w:r>
    </w:p>
    <w:p w14:paraId="28E59D7E" w14:textId="7292F410" w:rsidR="005F5C4E" w:rsidRDefault="00402717">
      <w:pPr>
        <w:ind w:left="-5"/>
      </w:pPr>
      <w:r>
        <w:t xml:space="preserve">The motion of the entire set of organelles in the experiment can be encoded within a family of displacement fields </w:t>
      </w:r>
      <w:r>
        <w:rPr>
          <w:i/>
        </w:rPr>
        <w:t>f</w:t>
      </w:r>
      <w:r>
        <w:rPr>
          <w:i/>
          <w:vertAlign w:val="subscript"/>
        </w:rPr>
        <w:t>t</w:t>
      </w:r>
      <w:r>
        <w:rPr>
          <w:vertAlign w:val="subscript"/>
        </w:rPr>
        <w:t>→</w:t>
      </w:r>
      <w:r>
        <w:rPr>
          <w:i/>
          <w:vertAlign w:val="subscript"/>
        </w:rPr>
        <w:t>t</w:t>
      </w:r>
      <w:r>
        <w:rPr>
          <w:sz w:val="10"/>
        </w:rPr>
        <w:t>0</w:t>
      </w:r>
      <w:r>
        <w:t xml:space="preserve">(·) : </w:t>
      </w:r>
      <w:r>
        <w:rPr>
          <w:rFonts w:ascii="Calibri" w:eastAsia="Calibri" w:hAnsi="Calibri" w:cs="Calibri"/>
        </w:rPr>
        <w:t>R</w:t>
      </w:r>
      <w:r>
        <w:rPr>
          <w:vertAlign w:val="superscript"/>
        </w:rPr>
        <w:t xml:space="preserve">2 </w:t>
      </w:r>
      <w:r>
        <w:t>7</w:t>
      </w:r>
      <w:r>
        <w:rPr>
          <w:sz w:val="31"/>
          <w:vertAlign w:val="superscript"/>
        </w:rPr>
        <w:t xml:space="preserve">→ </w:t>
      </w:r>
      <w:r>
        <w:rPr>
          <w:rFonts w:ascii="Calibri" w:eastAsia="Calibri" w:hAnsi="Calibri" w:cs="Calibri"/>
        </w:rPr>
        <w:t>R</w:t>
      </w:r>
      <w:r>
        <w:rPr>
          <w:vertAlign w:val="superscript"/>
        </w:rPr>
        <w:t>2</w:t>
      </w:r>
      <w:r>
        <w:t xml:space="preserve">, which we use (see Sect. 2.3, below) to distinguish space-time positions that are visited by </w:t>
      </w:r>
      <w:del w:id="259" w:author="Love, Ephy" w:date="2019-10-11T09:23:00Z">
        <w:r w:rsidDel="00DD1964">
          <w:delText>the same</w:delText>
        </w:r>
      </w:del>
      <w:ins w:id="260" w:author="Love, Ephy" w:date="2019-10-11T09:23:00Z">
        <w:r w:rsidR="00DD1964">
          <w:t>each</w:t>
        </w:r>
      </w:ins>
      <w:r>
        <w:t xml:space="preserve"> organelle. We adopt functional notation and we write </w:t>
      </w:r>
      <w:r>
        <w:rPr>
          <w:i/>
        </w:rPr>
        <w:t>f</w:t>
      </w:r>
      <w:r>
        <w:rPr>
          <w:i/>
          <w:vertAlign w:val="subscript"/>
        </w:rPr>
        <w:t>t</w:t>
      </w:r>
      <w:r>
        <w:rPr>
          <w:vertAlign w:val="subscript"/>
        </w:rPr>
        <w:t>→</w:t>
      </w:r>
      <w:r>
        <w:rPr>
          <w:i/>
          <w:vertAlign w:val="subscript"/>
        </w:rPr>
        <w:t>t</w:t>
      </w:r>
      <w:r>
        <w:rPr>
          <w:sz w:val="10"/>
        </w:rPr>
        <w:t>0</w:t>
      </w:r>
      <w:r>
        <w:t xml:space="preserve">(·) to emphasize that these variables are entire functions, in contrast to writing </w:t>
      </w:r>
      <w:r>
        <w:rPr>
          <w:i/>
        </w:rPr>
        <w:t>f</w:t>
      </w:r>
      <w:r>
        <w:rPr>
          <w:i/>
          <w:vertAlign w:val="subscript"/>
        </w:rPr>
        <w:t>t</w:t>
      </w:r>
      <w:r>
        <w:rPr>
          <w:vertAlign w:val="subscript"/>
        </w:rPr>
        <w:t>→</w:t>
      </w:r>
      <w:r>
        <w:rPr>
          <w:i/>
          <w:vertAlign w:val="subscript"/>
        </w:rPr>
        <w:t>t</w:t>
      </w:r>
      <w:r>
        <w:rPr>
          <w:sz w:val="10"/>
        </w:rPr>
        <w:t>0</w:t>
      </w:r>
      <w:r>
        <w:t>(</w:t>
      </w:r>
      <w:r>
        <w:rPr>
          <w:i/>
        </w:rPr>
        <w:t>x</w:t>
      </w:r>
      <w:r>
        <w:t xml:space="preserve">), which is a point, or simply </w:t>
      </w:r>
      <w:r>
        <w:rPr>
          <w:i/>
        </w:rPr>
        <w:t>f</w:t>
      </w:r>
      <w:r>
        <w:rPr>
          <w:i/>
          <w:vertAlign w:val="subscript"/>
        </w:rPr>
        <w:t>t</w:t>
      </w:r>
      <w:r>
        <w:rPr>
          <w:vertAlign w:val="subscript"/>
        </w:rPr>
        <w:t>→</w:t>
      </w:r>
      <w:r>
        <w:rPr>
          <w:i/>
          <w:vertAlign w:val="subscript"/>
        </w:rPr>
        <w:t>t</w:t>
      </w:r>
      <w:r>
        <w:rPr>
          <w:sz w:val="10"/>
        </w:rPr>
        <w:t>0</w:t>
      </w:r>
      <w:r>
        <w:t>, which might be confused with the other scalar or vector-valued variables in our formulation.</w:t>
      </w:r>
    </w:p>
    <w:p w14:paraId="0BD7B4E2" w14:textId="35A2EBFB" w:rsidR="005F5C4E" w:rsidRDefault="00402717">
      <w:pPr>
        <w:spacing w:after="253" w:line="313" w:lineRule="auto"/>
        <w:ind w:left="-5"/>
      </w:pPr>
      <w:del w:id="261" w:author="Love, Ephy" w:date="2019-10-11T09:24:00Z">
        <w:r w:rsidDel="00DD1964">
          <w:delText xml:space="preserve">In particular, </w:delText>
        </w:r>
      </w:del>
      <w:ins w:id="262" w:author="Love, Ephy" w:date="2019-10-11T09:24:00Z">
        <w:r w:rsidR="00DD1964">
          <w:t>A</w:t>
        </w:r>
      </w:ins>
      <w:del w:id="263" w:author="Love, Ephy" w:date="2019-10-11T09:24:00Z">
        <w:r w:rsidDel="00DD1964">
          <w:delText>a</w:delText>
        </w:r>
      </w:del>
      <w:r>
        <w:t xml:space="preserve">ccording to our convention, for any organelle, its position </w:t>
      </w:r>
      <w:r>
        <w:rPr>
          <w:i/>
        </w:rPr>
        <w:t xml:space="preserve">x </w:t>
      </w:r>
      <w:r>
        <w:t xml:space="preserve">∈ </w:t>
      </w:r>
      <w:r>
        <w:rPr>
          <w:rFonts w:ascii="Calibri" w:eastAsia="Calibri" w:hAnsi="Calibri" w:cs="Calibri"/>
        </w:rPr>
        <w:t>R</w:t>
      </w:r>
      <w:r>
        <w:rPr>
          <w:vertAlign w:val="superscript"/>
        </w:rPr>
        <w:t xml:space="preserve">2 </w:t>
      </w:r>
      <w:r>
        <w:t xml:space="preserve">at </w:t>
      </w:r>
      <w:del w:id="264" w:author="Love, Ephy" w:date="2019-10-11T09:24:00Z">
        <w:r w:rsidDel="00DD1964">
          <w:delText xml:space="preserve">a </w:delText>
        </w:r>
      </w:del>
      <w:r>
        <w:t xml:space="preserve">time </w:t>
      </w:r>
      <w:r>
        <w:rPr>
          <w:i/>
        </w:rPr>
        <w:t xml:space="preserve">t </w:t>
      </w:r>
      <w:r>
        <w:t>∈ [</w:t>
      </w:r>
      <w:proofErr w:type="gramStart"/>
      <w:r>
        <w:t>0</w:t>
      </w:r>
      <w:r>
        <w:rPr>
          <w:i/>
        </w:rPr>
        <w:t>,T</w:t>
      </w:r>
      <w:proofErr w:type="gramEnd"/>
      <w:r>
        <w:t xml:space="preserve">] and its position </w:t>
      </w:r>
      <w:r>
        <w:rPr>
          <w:i/>
        </w:rPr>
        <w:t>x</w:t>
      </w:r>
      <w:r>
        <w:rPr>
          <w:vertAlign w:val="superscript"/>
        </w:rPr>
        <w:t xml:space="preserve">0 </w:t>
      </w:r>
      <w:r>
        <w:t xml:space="preserve">∈ </w:t>
      </w:r>
      <w:r>
        <w:rPr>
          <w:rFonts w:ascii="Calibri" w:eastAsia="Calibri" w:hAnsi="Calibri" w:cs="Calibri"/>
        </w:rPr>
        <w:t>R</w:t>
      </w:r>
      <w:r>
        <w:rPr>
          <w:vertAlign w:val="superscript"/>
        </w:rPr>
        <w:t xml:space="preserve">2 </w:t>
      </w:r>
      <w:r>
        <w:t xml:space="preserve">at a time </w:t>
      </w:r>
      <w:r>
        <w:rPr>
          <w:i/>
        </w:rPr>
        <w:t>t</w:t>
      </w:r>
      <w:r>
        <w:rPr>
          <w:vertAlign w:val="superscript"/>
        </w:rPr>
        <w:t xml:space="preserve">0 </w:t>
      </w:r>
      <w:r>
        <w:t>∈ [0</w:t>
      </w:r>
      <w:r>
        <w:rPr>
          <w:i/>
        </w:rPr>
        <w:t>,T</w:t>
      </w:r>
      <w:r>
        <w:t>] are coupled by the displacement fields as</w:t>
      </w:r>
    </w:p>
    <w:p w14:paraId="6D42E7DD" w14:textId="77777777" w:rsidR="005F5C4E" w:rsidRDefault="00402717">
      <w:pPr>
        <w:spacing w:after="81" w:line="389" w:lineRule="auto"/>
        <w:ind w:left="3798"/>
        <w:jc w:val="center"/>
      </w:pPr>
      <w:r>
        <w:rPr>
          <w:i/>
        </w:rPr>
        <w:t>x</w:t>
      </w:r>
      <w:r>
        <w:rPr>
          <w:vertAlign w:val="superscript"/>
        </w:rPr>
        <w:t xml:space="preserve">0 </w:t>
      </w:r>
      <w:r>
        <w:t xml:space="preserve">= </w:t>
      </w:r>
      <w:r>
        <w:rPr>
          <w:i/>
        </w:rPr>
        <w:t xml:space="preserve">x </w:t>
      </w:r>
      <w:r>
        <w:t xml:space="preserve">+ </w:t>
      </w:r>
      <w:r>
        <w:rPr>
          <w:i/>
        </w:rPr>
        <w:t>f</w:t>
      </w:r>
      <w:r>
        <w:rPr>
          <w:i/>
          <w:vertAlign w:val="subscript"/>
        </w:rPr>
        <w:t>t</w:t>
      </w:r>
      <w:r>
        <w:rPr>
          <w:vertAlign w:val="subscript"/>
        </w:rPr>
        <w:t>→</w:t>
      </w:r>
      <w:r>
        <w:rPr>
          <w:i/>
          <w:vertAlign w:val="subscript"/>
        </w:rPr>
        <w:t>t</w:t>
      </w:r>
      <w:r>
        <w:rPr>
          <w:sz w:val="10"/>
        </w:rPr>
        <w:t>0</w:t>
      </w:r>
      <w:r>
        <w:t>(</w:t>
      </w:r>
      <w:r>
        <w:rPr>
          <w:i/>
        </w:rPr>
        <w:t>x</w:t>
      </w:r>
      <w:r>
        <w:t>)</w:t>
      </w:r>
      <w:r>
        <w:rPr>
          <w:i/>
        </w:rPr>
        <w:t>,</w:t>
      </w:r>
      <w:r>
        <w:rPr>
          <w:i/>
        </w:rPr>
        <w:tab/>
      </w:r>
      <w:r>
        <w:t xml:space="preserve">(3) </w:t>
      </w:r>
      <w:r>
        <w:rPr>
          <w:i/>
        </w:rPr>
        <w:t xml:space="preserve">x </w:t>
      </w:r>
      <w:r>
        <w:t xml:space="preserve">= </w:t>
      </w:r>
      <w:r>
        <w:rPr>
          <w:i/>
        </w:rPr>
        <w:t>x</w:t>
      </w:r>
      <w:r>
        <w:rPr>
          <w:vertAlign w:val="superscript"/>
        </w:rPr>
        <w:t xml:space="preserve">0 </w:t>
      </w:r>
      <w:r>
        <w:t xml:space="preserve">+ </w:t>
      </w:r>
      <w:r>
        <w:rPr>
          <w:i/>
        </w:rPr>
        <w:t>f</w:t>
      </w:r>
      <w:r>
        <w:rPr>
          <w:i/>
          <w:vertAlign w:val="subscript"/>
        </w:rPr>
        <w:t>t</w:t>
      </w:r>
      <w:r>
        <w:rPr>
          <w:sz w:val="10"/>
        </w:rPr>
        <w:t>0</w:t>
      </w:r>
      <w:r>
        <w:rPr>
          <w:vertAlign w:val="subscript"/>
        </w:rPr>
        <w:t>→</w:t>
      </w:r>
      <w:r>
        <w:rPr>
          <w:i/>
          <w:vertAlign w:val="subscript"/>
        </w:rPr>
        <w:t>t</w:t>
      </w:r>
      <w:r>
        <w:t>(</w:t>
      </w:r>
      <w:r>
        <w:rPr>
          <w:i/>
        </w:rPr>
        <w:t>x</w:t>
      </w:r>
      <w:r>
        <w:rPr>
          <w:vertAlign w:val="superscript"/>
        </w:rPr>
        <w:t>0</w:t>
      </w:r>
      <w:r>
        <w:t>)</w:t>
      </w:r>
      <w:r>
        <w:rPr>
          <w:i/>
        </w:rPr>
        <w:t>.</w:t>
      </w:r>
      <w:r>
        <w:rPr>
          <w:i/>
        </w:rPr>
        <w:tab/>
      </w:r>
      <w:r>
        <w:t>(4)</w:t>
      </w:r>
    </w:p>
    <w:p w14:paraId="3AC5F81B" w14:textId="1F131BE1" w:rsidR="005F5C4E" w:rsidRDefault="00402717">
      <w:pPr>
        <w:spacing w:after="115"/>
        <w:ind w:left="-5"/>
      </w:pPr>
      <w:r>
        <w:t xml:space="preserve">This convention is illustrated </w:t>
      </w:r>
      <w:ins w:id="265" w:author="Love, Ephy" w:date="2019-10-11T09:25:00Z">
        <w:r w:rsidR="00DD1964">
          <w:t>i</w:t>
        </w:r>
      </w:ins>
      <w:del w:id="266" w:author="Love, Ephy" w:date="2019-10-11T09:25:00Z">
        <w:r w:rsidDel="00DD1964">
          <w:delText>o</w:delText>
        </w:r>
      </w:del>
      <w:r>
        <w:t>n fig. 2. Because, in general, the driving dynamics of organelle motion are unknown, the precise form of the fields {</w:t>
      </w:r>
      <w:r>
        <w:rPr>
          <w:i/>
        </w:rPr>
        <w:t>f</w:t>
      </w:r>
      <w:r>
        <w:rPr>
          <w:i/>
          <w:vertAlign w:val="subscript"/>
        </w:rPr>
        <w:t>t</w:t>
      </w:r>
      <w:r>
        <w:rPr>
          <w:vertAlign w:val="subscript"/>
        </w:rPr>
        <w:t>→</w:t>
      </w:r>
      <w:r>
        <w:rPr>
          <w:i/>
          <w:vertAlign w:val="subscript"/>
        </w:rPr>
        <w:t>t</w:t>
      </w:r>
      <w:r>
        <w:rPr>
          <w:sz w:val="10"/>
        </w:rPr>
        <w:t>0</w:t>
      </w:r>
      <w:r>
        <w:t>(·)}</w:t>
      </w:r>
      <w:proofErr w:type="gramStart"/>
      <w:r>
        <w:rPr>
          <w:i/>
          <w:vertAlign w:val="subscript"/>
        </w:rPr>
        <w:t>t,t</w:t>
      </w:r>
      <w:proofErr w:type="gramEnd"/>
      <w:r>
        <w:rPr>
          <w:sz w:val="10"/>
        </w:rPr>
        <w:t xml:space="preserve">0 </w:t>
      </w:r>
      <w:r>
        <w:t xml:space="preserve">is unknown </w:t>
      </w:r>
      <w:del w:id="267" w:author="Love, Ephy" w:date="2019-10-11T09:25:00Z">
        <w:r w:rsidDel="00DD1964">
          <w:delText>too</w:delText>
        </w:r>
      </w:del>
      <w:ins w:id="268" w:author="Love, Ephy" w:date="2019-10-11T09:25:00Z">
        <w:r w:rsidR="00DD1964">
          <w:t>as well</w:t>
        </w:r>
      </w:ins>
      <w:r>
        <w:t xml:space="preserve">. Nevertheless, </w:t>
      </w:r>
      <w:del w:id="269" w:author="Love, Ephy" w:date="2019-10-11T09:26:00Z">
        <w:r w:rsidDel="00DD1964">
          <w:delText xml:space="preserve">as we describe next, </w:delText>
        </w:r>
      </w:del>
      <w:r>
        <w:t xml:space="preserve">we </w:t>
      </w:r>
      <w:ins w:id="270" w:author="Love, Ephy" w:date="2019-10-11T09:27:00Z">
        <w:r w:rsidR="00DD1964">
          <w:t>will describe a method to</w:t>
        </w:r>
      </w:ins>
      <w:ins w:id="271" w:author="Love, Ephy" w:date="2019-10-11T09:26:00Z">
        <w:r w:rsidR="00DD1964">
          <w:t xml:space="preserve"> </w:t>
        </w:r>
      </w:ins>
      <w:r>
        <w:t>estimate these fields directly from the raw images in D.</w:t>
      </w:r>
    </w:p>
    <w:p w14:paraId="57CBF029" w14:textId="77777777" w:rsidR="005F5C4E" w:rsidRDefault="00402717">
      <w:pPr>
        <w:spacing w:after="3"/>
        <w:ind w:left="-5"/>
      </w:pPr>
      <w:r>
        <w:lastRenderedPageBreak/>
        <w:t xml:space="preserve">For our purpose (see Sect. 2.3, below), it is </w:t>
      </w:r>
      <w:proofErr w:type="gramStart"/>
      <w:r>
        <w:t>sufficient</w:t>
      </w:r>
      <w:proofErr w:type="gramEnd"/>
      <w:r>
        <w:t xml:space="preserve"> to compute displacement fields only at successive time levels. In particular, these are </w:t>
      </w:r>
      <w:r>
        <w:rPr>
          <w:i/>
        </w:rPr>
        <w:t xml:space="preserve">1-level forward </w:t>
      </w:r>
      <w:proofErr w:type="spellStart"/>
      <w:proofErr w:type="gramStart"/>
      <w:r>
        <w:rPr>
          <w:i/>
        </w:rPr>
        <w:t>f</w:t>
      </w:r>
      <w:r>
        <w:rPr>
          <w:i/>
          <w:vertAlign w:val="subscript"/>
        </w:rPr>
        <w:t>n</w:t>
      </w:r>
      <w:proofErr w:type="spellEnd"/>
      <w:r>
        <w:rPr>
          <w:i/>
          <w:vertAlign w:val="subscript"/>
        </w:rPr>
        <w:t>,</w:t>
      </w:r>
      <w:r>
        <w:rPr>
          <w:vertAlign w:val="subscript"/>
        </w:rPr>
        <w:t>+</w:t>
      </w:r>
      <w:r>
        <w:t>(</w:t>
      </w:r>
      <w:proofErr w:type="gramEnd"/>
      <w:r>
        <w:t xml:space="preserve">·) : </w:t>
      </w:r>
      <w:r>
        <w:rPr>
          <w:rFonts w:ascii="Calibri" w:eastAsia="Calibri" w:hAnsi="Calibri" w:cs="Calibri"/>
        </w:rPr>
        <w:t>R</w:t>
      </w:r>
      <w:r>
        <w:rPr>
          <w:vertAlign w:val="superscript"/>
        </w:rPr>
        <w:t xml:space="preserve">2 </w:t>
      </w:r>
      <w:r>
        <w:t>→</w:t>
      </w:r>
      <w:r>
        <w:rPr>
          <w:sz w:val="31"/>
          <w:vertAlign w:val="superscript"/>
        </w:rPr>
        <w:t xml:space="preserve">7 </w:t>
      </w:r>
      <w:r>
        <w:rPr>
          <w:rFonts w:ascii="Calibri" w:eastAsia="Calibri" w:hAnsi="Calibri" w:cs="Calibri"/>
        </w:rPr>
        <w:t>R</w:t>
      </w:r>
      <w:r>
        <w:rPr>
          <w:vertAlign w:val="superscript"/>
        </w:rPr>
        <w:t xml:space="preserve">2 </w:t>
      </w:r>
      <w:r>
        <w:t xml:space="preserve">and </w:t>
      </w:r>
      <w:r>
        <w:rPr>
          <w:i/>
        </w:rPr>
        <w:t xml:space="preserve">1-level backward </w:t>
      </w:r>
      <w:proofErr w:type="spellStart"/>
      <w:r>
        <w:rPr>
          <w:i/>
        </w:rPr>
        <w:t>f</w:t>
      </w:r>
      <w:r>
        <w:rPr>
          <w:i/>
          <w:vertAlign w:val="subscript"/>
        </w:rPr>
        <w:t>n</w:t>
      </w:r>
      <w:proofErr w:type="spellEnd"/>
      <w:r>
        <w:rPr>
          <w:i/>
          <w:vertAlign w:val="subscript"/>
        </w:rPr>
        <w:t>,</w:t>
      </w:r>
      <w:r>
        <w:rPr>
          <w:vertAlign w:val="subscript"/>
        </w:rPr>
        <w:t>−</w:t>
      </w:r>
      <w:r>
        <w:t xml:space="preserve">(·) : </w:t>
      </w:r>
      <w:r>
        <w:rPr>
          <w:rFonts w:ascii="Calibri" w:eastAsia="Calibri" w:hAnsi="Calibri" w:cs="Calibri"/>
        </w:rPr>
        <w:t>R</w:t>
      </w:r>
      <w:r>
        <w:rPr>
          <w:vertAlign w:val="superscript"/>
        </w:rPr>
        <w:t xml:space="preserve">2 </w:t>
      </w:r>
      <w:r>
        <w:t>7</w:t>
      </w:r>
      <w:r>
        <w:rPr>
          <w:sz w:val="31"/>
          <w:vertAlign w:val="superscript"/>
        </w:rPr>
        <w:t xml:space="preserve">→ </w:t>
      </w:r>
      <w:r>
        <w:rPr>
          <w:rFonts w:ascii="Calibri" w:eastAsia="Calibri" w:hAnsi="Calibri" w:cs="Calibri"/>
        </w:rPr>
        <w:t>R</w:t>
      </w:r>
      <w:r>
        <w:rPr>
          <w:vertAlign w:val="superscript"/>
        </w:rPr>
        <w:t xml:space="preserve">2 </w:t>
      </w:r>
      <w:r>
        <w:t>fields, defined by</w:t>
      </w:r>
    </w:p>
    <w:tbl>
      <w:tblPr>
        <w:tblStyle w:val="TableGrid"/>
        <w:tblW w:w="6558" w:type="dxa"/>
        <w:tblInd w:w="2802" w:type="dxa"/>
        <w:tblCellMar>
          <w:top w:w="10" w:type="dxa"/>
          <w:left w:w="0" w:type="dxa"/>
          <w:bottom w:w="0" w:type="dxa"/>
          <w:right w:w="0" w:type="dxa"/>
        </w:tblCellMar>
        <w:tblLook w:val="04A0" w:firstRow="1" w:lastRow="0" w:firstColumn="1" w:lastColumn="0" w:noHBand="0" w:noVBand="1"/>
      </w:tblPr>
      <w:tblGrid>
        <w:gridCol w:w="2144"/>
        <w:gridCol w:w="3313"/>
        <w:gridCol w:w="1101"/>
      </w:tblGrid>
      <w:tr w:rsidR="005F5C4E" w14:paraId="4F94BECD" w14:textId="77777777">
        <w:trPr>
          <w:trHeight w:val="259"/>
        </w:trPr>
        <w:tc>
          <w:tcPr>
            <w:tcW w:w="2144" w:type="dxa"/>
            <w:tcBorders>
              <w:top w:val="nil"/>
              <w:left w:val="nil"/>
              <w:bottom w:val="nil"/>
              <w:right w:val="nil"/>
            </w:tcBorders>
          </w:tcPr>
          <w:p w14:paraId="45C93241" w14:textId="77777777" w:rsidR="005F5C4E" w:rsidRDefault="00402717">
            <w:pPr>
              <w:spacing w:after="0" w:line="259" w:lineRule="auto"/>
              <w:ind w:left="2" w:firstLine="0"/>
              <w:jc w:val="left"/>
            </w:pPr>
            <w:proofErr w:type="spellStart"/>
            <w:proofErr w:type="gramStart"/>
            <w:r>
              <w:rPr>
                <w:i/>
              </w:rPr>
              <w:t>f</w:t>
            </w:r>
            <w:r>
              <w:rPr>
                <w:i/>
                <w:sz w:val="14"/>
              </w:rPr>
              <w:t>n</w:t>
            </w:r>
            <w:proofErr w:type="spellEnd"/>
            <w:r>
              <w:rPr>
                <w:i/>
                <w:sz w:val="14"/>
              </w:rPr>
              <w:t>,</w:t>
            </w:r>
            <w:r>
              <w:rPr>
                <w:sz w:val="14"/>
              </w:rPr>
              <w:t>+</w:t>
            </w:r>
            <w:r>
              <w:t>(</w:t>
            </w:r>
            <w:proofErr w:type="gramEnd"/>
            <w:r>
              <w:t xml:space="preserve">·) = </w:t>
            </w:r>
            <w:r>
              <w:rPr>
                <w:i/>
              </w:rPr>
              <w:t>f</w:t>
            </w:r>
            <w:r>
              <w:rPr>
                <w:i/>
                <w:sz w:val="14"/>
              </w:rPr>
              <w:t>t</w:t>
            </w:r>
            <w:r>
              <w:rPr>
                <w:i/>
                <w:sz w:val="10"/>
              </w:rPr>
              <w:t>n</w:t>
            </w:r>
            <w:r>
              <w:rPr>
                <w:sz w:val="14"/>
              </w:rPr>
              <w:t>→</w:t>
            </w:r>
            <w:r>
              <w:rPr>
                <w:i/>
                <w:sz w:val="14"/>
              </w:rPr>
              <w:t>t</w:t>
            </w:r>
            <w:r>
              <w:rPr>
                <w:i/>
                <w:sz w:val="10"/>
              </w:rPr>
              <w:t>n</w:t>
            </w:r>
            <w:r>
              <w:rPr>
                <w:sz w:val="10"/>
              </w:rPr>
              <w:t>+1</w:t>
            </w:r>
            <w:r>
              <w:t>(·)</w:t>
            </w:r>
            <w:r>
              <w:rPr>
                <w:i/>
              </w:rPr>
              <w:t>,</w:t>
            </w:r>
          </w:p>
        </w:tc>
        <w:tc>
          <w:tcPr>
            <w:tcW w:w="3314" w:type="dxa"/>
            <w:tcBorders>
              <w:top w:val="nil"/>
              <w:left w:val="nil"/>
              <w:bottom w:val="nil"/>
              <w:right w:val="nil"/>
            </w:tcBorders>
          </w:tcPr>
          <w:p w14:paraId="5299CDE4" w14:textId="77777777" w:rsidR="005F5C4E" w:rsidRDefault="00402717">
            <w:pPr>
              <w:spacing w:after="0" w:line="259" w:lineRule="auto"/>
              <w:ind w:left="160" w:firstLine="0"/>
              <w:jc w:val="left"/>
            </w:pPr>
            <w:r>
              <w:rPr>
                <w:i/>
              </w:rPr>
              <w:t xml:space="preserve">n </w:t>
            </w:r>
            <w:r>
              <w:t xml:space="preserve">= </w:t>
            </w:r>
            <w:proofErr w:type="gramStart"/>
            <w:r>
              <w:t>1</w:t>
            </w:r>
            <w:r>
              <w:rPr>
                <w:i/>
              </w:rPr>
              <w:t>,...</w:t>
            </w:r>
            <w:proofErr w:type="gramEnd"/>
            <w:r>
              <w:rPr>
                <w:i/>
              </w:rPr>
              <w:t xml:space="preserve">,N </w:t>
            </w:r>
            <w:r>
              <w:t>− 1</w:t>
            </w:r>
          </w:p>
        </w:tc>
        <w:tc>
          <w:tcPr>
            <w:tcW w:w="1101" w:type="dxa"/>
            <w:tcBorders>
              <w:top w:val="nil"/>
              <w:left w:val="nil"/>
              <w:bottom w:val="nil"/>
              <w:right w:val="nil"/>
            </w:tcBorders>
          </w:tcPr>
          <w:p w14:paraId="717C7B57" w14:textId="77777777" w:rsidR="005F5C4E" w:rsidRDefault="00402717">
            <w:pPr>
              <w:spacing w:after="0" w:line="259" w:lineRule="auto"/>
              <w:ind w:left="0" w:firstLine="0"/>
              <w:jc w:val="right"/>
            </w:pPr>
            <w:r>
              <w:t>(5)</w:t>
            </w:r>
          </w:p>
        </w:tc>
      </w:tr>
      <w:tr w:rsidR="005F5C4E" w14:paraId="6E0A166A" w14:textId="77777777">
        <w:trPr>
          <w:trHeight w:val="259"/>
        </w:trPr>
        <w:tc>
          <w:tcPr>
            <w:tcW w:w="2144" w:type="dxa"/>
            <w:tcBorders>
              <w:top w:val="nil"/>
              <w:left w:val="nil"/>
              <w:bottom w:val="nil"/>
              <w:right w:val="nil"/>
            </w:tcBorders>
          </w:tcPr>
          <w:p w14:paraId="1868A49A" w14:textId="77777777" w:rsidR="005F5C4E" w:rsidRDefault="00402717">
            <w:pPr>
              <w:spacing w:after="0" w:line="259" w:lineRule="auto"/>
              <w:ind w:left="0" w:firstLine="0"/>
              <w:jc w:val="left"/>
            </w:pPr>
            <w:proofErr w:type="spellStart"/>
            <w:proofErr w:type="gramStart"/>
            <w:r>
              <w:rPr>
                <w:i/>
              </w:rPr>
              <w:t>f</w:t>
            </w:r>
            <w:r>
              <w:rPr>
                <w:i/>
                <w:sz w:val="14"/>
              </w:rPr>
              <w:t>n</w:t>
            </w:r>
            <w:proofErr w:type="spellEnd"/>
            <w:r>
              <w:rPr>
                <w:i/>
                <w:sz w:val="14"/>
              </w:rPr>
              <w:t>,</w:t>
            </w:r>
            <w:r>
              <w:rPr>
                <w:sz w:val="14"/>
              </w:rPr>
              <w:t>−</w:t>
            </w:r>
            <w:r>
              <w:t>(</w:t>
            </w:r>
            <w:proofErr w:type="gramEnd"/>
            <w:r>
              <w:t xml:space="preserve">·) = </w:t>
            </w:r>
            <w:r>
              <w:rPr>
                <w:i/>
              </w:rPr>
              <w:t>f</w:t>
            </w:r>
            <w:r>
              <w:rPr>
                <w:i/>
                <w:sz w:val="14"/>
              </w:rPr>
              <w:t>t</w:t>
            </w:r>
            <w:r>
              <w:rPr>
                <w:i/>
                <w:sz w:val="10"/>
              </w:rPr>
              <w:t>n</w:t>
            </w:r>
            <w:r>
              <w:rPr>
                <w:sz w:val="14"/>
              </w:rPr>
              <w:t>→</w:t>
            </w:r>
            <w:r>
              <w:rPr>
                <w:i/>
                <w:sz w:val="14"/>
              </w:rPr>
              <w:t>t</w:t>
            </w:r>
            <w:r>
              <w:rPr>
                <w:i/>
                <w:sz w:val="10"/>
              </w:rPr>
              <w:t>n</w:t>
            </w:r>
            <w:r>
              <w:rPr>
                <w:sz w:val="10"/>
              </w:rPr>
              <w:t>−1</w:t>
            </w:r>
            <w:r>
              <w:t>(·)</w:t>
            </w:r>
            <w:r>
              <w:rPr>
                <w:i/>
              </w:rPr>
              <w:t>,</w:t>
            </w:r>
          </w:p>
        </w:tc>
        <w:tc>
          <w:tcPr>
            <w:tcW w:w="3314" w:type="dxa"/>
            <w:tcBorders>
              <w:top w:val="nil"/>
              <w:left w:val="nil"/>
              <w:bottom w:val="nil"/>
              <w:right w:val="nil"/>
            </w:tcBorders>
          </w:tcPr>
          <w:p w14:paraId="017F7187" w14:textId="77777777" w:rsidR="005F5C4E" w:rsidRDefault="00402717">
            <w:pPr>
              <w:spacing w:after="0" w:line="259" w:lineRule="auto"/>
              <w:ind w:left="165" w:firstLine="0"/>
              <w:jc w:val="left"/>
            </w:pPr>
            <w:r>
              <w:rPr>
                <w:i/>
              </w:rPr>
              <w:t xml:space="preserve">n </w:t>
            </w:r>
            <w:r>
              <w:t xml:space="preserve">= </w:t>
            </w:r>
            <w:proofErr w:type="gramStart"/>
            <w:r>
              <w:t>2</w:t>
            </w:r>
            <w:r>
              <w:rPr>
                <w:i/>
              </w:rPr>
              <w:t>,...</w:t>
            </w:r>
            <w:proofErr w:type="gramEnd"/>
            <w:r>
              <w:rPr>
                <w:i/>
              </w:rPr>
              <w:t>,N.</w:t>
            </w:r>
          </w:p>
        </w:tc>
        <w:tc>
          <w:tcPr>
            <w:tcW w:w="1101" w:type="dxa"/>
            <w:tcBorders>
              <w:top w:val="nil"/>
              <w:left w:val="nil"/>
              <w:bottom w:val="nil"/>
              <w:right w:val="nil"/>
            </w:tcBorders>
          </w:tcPr>
          <w:p w14:paraId="113309C2" w14:textId="77777777" w:rsidR="005F5C4E" w:rsidRDefault="00402717">
            <w:pPr>
              <w:spacing w:after="0" w:line="259" w:lineRule="auto"/>
              <w:ind w:left="0" w:firstLine="0"/>
              <w:jc w:val="right"/>
            </w:pPr>
            <w:r>
              <w:t>(6)</w:t>
            </w:r>
          </w:p>
        </w:tc>
      </w:tr>
    </w:tbl>
    <w:p w14:paraId="140ADC08" w14:textId="77777777" w:rsidR="005F5C4E" w:rsidRDefault="00402717">
      <w:pPr>
        <w:spacing w:after="81" w:line="216" w:lineRule="auto"/>
        <w:jc w:val="center"/>
      </w:pPr>
      <w:r>
        <w:t>We compute the displacement fields following a velocimetric approach [40, 52]. For this, we first compute displacements</w:t>
      </w:r>
      <w:r>
        <w:rPr>
          <w:noProof/>
        </w:rPr>
        <w:drawing>
          <wp:inline distT="0" distB="0" distL="0" distR="0" wp14:anchorId="1894FB50" wp14:editId="2679FB0A">
            <wp:extent cx="1837944" cy="176784"/>
            <wp:effectExtent l="0" t="0" r="0" b="0"/>
            <wp:docPr id="43538" name="Picture 43538"/>
            <wp:cNvGraphicFramePr/>
            <a:graphic xmlns:a="http://schemas.openxmlformats.org/drawingml/2006/main">
              <a:graphicData uri="http://schemas.openxmlformats.org/drawingml/2006/picture">
                <pic:pic xmlns:pic="http://schemas.openxmlformats.org/drawingml/2006/picture">
                  <pic:nvPicPr>
                    <pic:cNvPr id="43538" name="Picture 43538"/>
                    <pic:cNvPicPr/>
                  </pic:nvPicPr>
                  <pic:blipFill>
                    <a:blip r:embed="rId23"/>
                    <a:stretch>
                      <a:fillRect/>
                    </a:stretch>
                  </pic:blipFill>
                  <pic:spPr>
                    <a:xfrm>
                      <a:off x="0" y="0"/>
                      <a:ext cx="1837944" cy="176784"/>
                    </a:xfrm>
                    <a:prstGeom prst="rect">
                      <a:avLst/>
                    </a:prstGeom>
                  </pic:spPr>
                </pic:pic>
              </a:graphicData>
            </a:graphic>
          </wp:inline>
        </w:drawing>
      </w:r>
      <w:r>
        <w:t xml:space="preserve"> at selected positions </w:t>
      </w:r>
      <w:r>
        <w:rPr>
          <w:noProof/>
        </w:rPr>
        <w:drawing>
          <wp:inline distT="0" distB="0" distL="0" distR="0" wp14:anchorId="30A07358" wp14:editId="1675C01A">
            <wp:extent cx="749808" cy="161544"/>
            <wp:effectExtent l="0" t="0" r="0" b="0"/>
            <wp:docPr id="43537" name="Picture 43537"/>
            <wp:cNvGraphicFramePr/>
            <a:graphic xmlns:a="http://schemas.openxmlformats.org/drawingml/2006/main">
              <a:graphicData uri="http://schemas.openxmlformats.org/drawingml/2006/picture">
                <pic:pic xmlns:pic="http://schemas.openxmlformats.org/drawingml/2006/picture">
                  <pic:nvPicPr>
                    <pic:cNvPr id="43537" name="Picture 43537"/>
                    <pic:cNvPicPr/>
                  </pic:nvPicPr>
                  <pic:blipFill>
                    <a:blip r:embed="rId24"/>
                    <a:stretch>
                      <a:fillRect/>
                    </a:stretch>
                  </pic:blipFill>
                  <pic:spPr>
                    <a:xfrm>
                      <a:off x="0" y="0"/>
                      <a:ext cx="749808" cy="161544"/>
                    </a:xfrm>
                    <a:prstGeom prst="rect">
                      <a:avLst/>
                    </a:prstGeom>
                  </pic:spPr>
                </pic:pic>
              </a:graphicData>
            </a:graphic>
          </wp:inline>
        </w:drawing>
      </w:r>
      <w:r>
        <w:t>. In particular, given a selected position ¯</w:t>
      </w:r>
      <w:proofErr w:type="spellStart"/>
      <w:r>
        <w:rPr>
          <w:i/>
        </w:rPr>
        <w:t>x</w:t>
      </w:r>
      <w:r>
        <w:rPr>
          <w:i/>
          <w:vertAlign w:val="superscript"/>
        </w:rPr>
        <w:t>j</w:t>
      </w:r>
      <w:proofErr w:type="spellEnd"/>
      <w:r>
        <w:t xml:space="preserve">, we compute the displacements </w:t>
      </w:r>
      <w:proofErr w:type="spellStart"/>
      <w:r>
        <w:rPr>
          <w:i/>
        </w:rPr>
        <w:t>f</w:t>
      </w:r>
      <w:r>
        <w:rPr>
          <w:sz w:val="31"/>
          <w:vertAlign w:val="superscript"/>
        </w:rPr>
        <w:t>¯</w:t>
      </w:r>
      <w:r>
        <w:rPr>
          <w:i/>
          <w:vertAlign w:val="subscript"/>
        </w:rPr>
        <w:t>n,</w:t>
      </w:r>
      <w:r>
        <w:rPr>
          <w:i/>
          <w:vertAlign w:val="superscript"/>
        </w:rPr>
        <w:t>j</w:t>
      </w:r>
      <w:proofErr w:type="spellEnd"/>
      <w:r>
        <w:rPr>
          <w:i/>
          <w:vertAlign w:val="superscript"/>
        </w:rPr>
        <w:t xml:space="preserve"> </w:t>
      </w:r>
      <w:r>
        <w:rPr>
          <w:vertAlign w:val="subscript"/>
        </w:rPr>
        <w:t>+</w:t>
      </w:r>
      <w:r>
        <w:rPr>
          <w:i/>
        </w:rPr>
        <w:t>,</w:t>
      </w:r>
      <w:proofErr w:type="spellStart"/>
      <w:r>
        <w:rPr>
          <w:i/>
        </w:rPr>
        <w:t>f</w:t>
      </w:r>
      <w:r>
        <w:rPr>
          <w:sz w:val="31"/>
          <w:vertAlign w:val="superscript"/>
        </w:rPr>
        <w:t>¯</w:t>
      </w:r>
      <w:r>
        <w:rPr>
          <w:i/>
          <w:vertAlign w:val="subscript"/>
        </w:rPr>
        <w:t>n,</w:t>
      </w:r>
      <w:r>
        <w:rPr>
          <w:i/>
          <w:vertAlign w:val="superscript"/>
        </w:rPr>
        <w:t>j</w:t>
      </w:r>
      <w:proofErr w:type="spellEnd"/>
      <w:r>
        <w:rPr>
          <w:i/>
          <w:vertAlign w:val="superscript"/>
        </w:rPr>
        <w:t xml:space="preserve"> </w:t>
      </w:r>
      <w:r>
        <w:rPr>
          <w:vertAlign w:val="subscript"/>
        </w:rPr>
        <w:t xml:space="preserve">− </w:t>
      </w:r>
      <w:r>
        <w:t>by standard image registration methods [54] between a sub-region of pixels, centered around ¯</w:t>
      </w:r>
      <w:proofErr w:type="spellStart"/>
      <w:r>
        <w:rPr>
          <w:i/>
        </w:rPr>
        <w:t>x</w:t>
      </w:r>
      <w:r>
        <w:rPr>
          <w:i/>
          <w:vertAlign w:val="superscript"/>
        </w:rPr>
        <w:t>j</w:t>
      </w:r>
      <w:proofErr w:type="spellEnd"/>
      <w:r>
        <w:t xml:space="preserve">, in image </w:t>
      </w:r>
      <w:proofErr w:type="spellStart"/>
      <w:r>
        <w:t>F</w:t>
      </w:r>
      <w:r>
        <w:rPr>
          <w:i/>
          <w:vertAlign w:val="subscript"/>
        </w:rPr>
        <w:t>n</w:t>
      </w:r>
      <w:proofErr w:type="spellEnd"/>
      <w:r>
        <w:rPr>
          <w:i/>
          <w:vertAlign w:val="subscript"/>
        </w:rPr>
        <w:t xml:space="preserve"> </w:t>
      </w:r>
      <w:r>
        <w:t>and the images F</w:t>
      </w:r>
      <w:r>
        <w:rPr>
          <w:i/>
          <w:vertAlign w:val="subscript"/>
        </w:rPr>
        <w:t>n</w:t>
      </w:r>
      <w:r>
        <w:rPr>
          <w:vertAlign w:val="subscript"/>
        </w:rPr>
        <w:t>+1</w:t>
      </w:r>
      <w:r>
        <w:t>, F</w:t>
      </w:r>
      <w:r>
        <w:rPr>
          <w:i/>
          <w:vertAlign w:val="subscript"/>
        </w:rPr>
        <w:t>n</w:t>
      </w:r>
      <w:r>
        <w:rPr>
          <w:vertAlign w:val="subscript"/>
        </w:rPr>
        <w:t>−1</w:t>
      </w:r>
      <w:r>
        <w:t xml:space="preserve">, respectively. Briefly, we consider a transformation </w:t>
      </w:r>
      <w:proofErr w:type="spellStart"/>
      <w:r>
        <w:rPr>
          <w:i/>
        </w:rPr>
        <w:t>T</w:t>
      </w:r>
      <w:proofErr w:type="gramStart"/>
      <w:r>
        <w:rPr>
          <w:i/>
          <w:vertAlign w:val="subscript"/>
        </w:rPr>
        <w:t>δ,θ</w:t>
      </w:r>
      <w:proofErr w:type="spellEnd"/>
      <w:proofErr w:type="gramEnd"/>
      <w:r>
        <w:rPr>
          <w:i/>
          <w:vertAlign w:val="subscript"/>
        </w:rPr>
        <w:t xml:space="preserve"> </w:t>
      </w:r>
      <w:r>
        <w:t xml:space="preserve">: </w:t>
      </w:r>
      <w:r>
        <w:rPr>
          <w:rFonts w:ascii="Calibri" w:eastAsia="Calibri" w:hAnsi="Calibri" w:cs="Calibri"/>
        </w:rPr>
        <w:t>R</w:t>
      </w:r>
      <w:r>
        <w:rPr>
          <w:vertAlign w:val="superscript"/>
        </w:rPr>
        <w:t xml:space="preserve">2 </w:t>
      </w:r>
      <w:r>
        <w:t xml:space="preserve">→7 </w:t>
      </w:r>
      <w:r>
        <w:rPr>
          <w:rFonts w:ascii="Calibri" w:eastAsia="Calibri" w:hAnsi="Calibri" w:cs="Calibri"/>
        </w:rPr>
        <w:t>R</w:t>
      </w:r>
      <w:r>
        <w:rPr>
          <w:vertAlign w:val="superscript"/>
        </w:rPr>
        <w:t xml:space="preserve">2 </w:t>
      </w:r>
      <w:r>
        <w:t xml:space="preserve">that translates by </w:t>
      </w:r>
      <w:r>
        <w:rPr>
          <w:i/>
        </w:rPr>
        <w:t xml:space="preserve">δ </w:t>
      </w:r>
      <w:r>
        <w:t xml:space="preserve">∈ </w:t>
      </w:r>
      <w:r>
        <w:rPr>
          <w:rFonts w:ascii="Calibri" w:eastAsia="Calibri" w:hAnsi="Calibri" w:cs="Calibri"/>
        </w:rPr>
        <w:t>R</w:t>
      </w:r>
      <w:r>
        <w:rPr>
          <w:vertAlign w:val="superscript"/>
        </w:rPr>
        <w:t xml:space="preserve">2 </w:t>
      </w:r>
      <w:r>
        <w:t xml:space="preserve">and rotates by an angle </w:t>
      </w:r>
      <w:r>
        <w:rPr>
          <w:i/>
        </w:rPr>
        <w:t xml:space="preserve">θ </w:t>
      </w:r>
      <w:r>
        <w:t>∈ [0</w:t>
      </w:r>
      <w:r>
        <w:rPr>
          <w:i/>
        </w:rPr>
        <w:t>,</w:t>
      </w:r>
      <w:r>
        <w:t>2</w:t>
      </w:r>
      <w:r>
        <w:rPr>
          <w:i/>
        </w:rPr>
        <w:t>π</w:t>
      </w:r>
      <w:r>
        <w:t xml:space="preserve">). Further, we consider </w:t>
      </w:r>
      <w:proofErr w:type="spellStart"/>
      <w:r>
        <w:rPr>
          <w:i/>
        </w:rPr>
        <w:t>A</w:t>
      </w:r>
      <w:r>
        <w:rPr>
          <w:sz w:val="31"/>
          <w:vertAlign w:val="superscript"/>
        </w:rPr>
        <w:t>¯</w:t>
      </w:r>
      <w:r>
        <w:rPr>
          <w:i/>
          <w:vertAlign w:val="superscript"/>
        </w:rPr>
        <w:t>j</w:t>
      </w:r>
      <w:proofErr w:type="spellEnd"/>
      <w:r>
        <w:rPr>
          <w:i/>
          <w:vertAlign w:val="superscript"/>
        </w:rPr>
        <w:t xml:space="preserve"> </w:t>
      </w:r>
      <w:r>
        <w:t xml:space="preserve">gathering all </w:t>
      </w:r>
      <w:proofErr w:type="gramStart"/>
      <w:r>
        <w:t>pixels</w:t>
      </w:r>
      <w:proofErr w:type="gramEnd"/>
      <w:r>
        <w:t xml:space="preserve"> </w:t>
      </w:r>
      <w:r>
        <w:rPr>
          <w:i/>
        </w:rPr>
        <w:t xml:space="preserve">p </w:t>
      </w:r>
      <w:r>
        <w:t xml:space="preserve">such that </w:t>
      </w:r>
      <w:proofErr w:type="spellStart"/>
      <w:r>
        <w:t>k</w:t>
      </w:r>
      <w:r>
        <w:rPr>
          <w:i/>
        </w:rPr>
        <w:t>x</w:t>
      </w:r>
      <w:r>
        <w:t>¯</w:t>
      </w:r>
      <w:r>
        <w:rPr>
          <w:i/>
          <w:vertAlign w:val="superscript"/>
        </w:rPr>
        <w:t>j</w:t>
      </w:r>
      <w:proofErr w:type="spellEnd"/>
      <w:r>
        <w:rPr>
          <w:i/>
          <w:vertAlign w:val="superscript"/>
        </w:rPr>
        <w:t xml:space="preserve"> </w:t>
      </w:r>
      <w:r>
        <w:t xml:space="preserve">− </w:t>
      </w:r>
      <w:proofErr w:type="spellStart"/>
      <w:r>
        <w:rPr>
          <w:i/>
        </w:rPr>
        <w:t>x</w:t>
      </w:r>
      <w:r>
        <w:rPr>
          <w:i/>
          <w:vertAlign w:val="superscript"/>
        </w:rPr>
        <w:t>p</w:t>
      </w:r>
      <w:r>
        <w:t>k</w:t>
      </w:r>
      <w:proofErr w:type="spellEnd"/>
      <w:r>
        <w:rPr>
          <w:vertAlign w:val="subscript"/>
        </w:rPr>
        <w:t xml:space="preserve">∞ </w:t>
      </w:r>
      <w:r>
        <w:t xml:space="preserve">≤ </w:t>
      </w:r>
      <w:proofErr w:type="spellStart"/>
      <w:r>
        <w:rPr>
          <w:i/>
        </w:rPr>
        <w:t>w</w:t>
      </w:r>
      <w:r>
        <w:rPr>
          <w:i/>
          <w:vertAlign w:val="subscript"/>
        </w:rPr>
        <w:t>max</w:t>
      </w:r>
      <w:proofErr w:type="spellEnd"/>
      <w:r>
        <w:t xml:space="preserve">, where </w:t>
      </w:r>
      <w:proofErr w:type="spellStart"/>
      <w:r>
        <w:rPr>
          <w:i/>
        </w:rPr>
        <w:t>w</w:t>
      </w:r>
      <w:r>
        <w:rPr>
          <w:i/>
          <w:vertAlign w:val="subscript"/>
        </w:rPr>
        <w:t>max</w:t>
      </w:r>
      <w:proofErr w:type="spellEnd"/>
      <w:r>
        <w:rPr>
          <w:i/>
          <w:vertAlign w:val="subscript"/>
        </w:rPr>
        <w:t xml:space="preserve"> </w:t>
      </w:r>
      <w:r>
        <w:rPr>
          <w:i/>
        </w:rPr>
        <w:t xml:space="preserve">&gt; </w:t>
      </w:r>
      <w:r>
        <w:t>0 is a parameter controlling the side length of the region under registration, which we set to a small multiple of the typical organelle size. Under these definitions, image registration reduces to solving the following minimization problems</w:t>
      </w:r>
    </w:p>
    <w:p w14:paraId="7FA7CFFB" w14:textId="77777777" w:rsidR="005F5C4E" w:rsidRDefault="00402717">
      <w:pPr>
        <w:tabs>
          <w:tab w:val="center" w:pos="1753"/>
          <w:tab w:val="center" w:pos="5351"/>
          <w:tab w:val="right" w:pos="9360"/>
        </w:tabs>
        <w:spacing w:after="0" w:line="259" w:lineRule="auto"/>
        <w:ind w:left="0" w:right="-15" w:firstLine="0"/>
        <w:jc w:val="left"/>
      </w:pPr>
      <w:r>
        <w:rPr>
          <w:rFonts w:ascii="Calibri" w:eastAsia="Calibri" w:hAnsi="Calibri" w:cs="Calibri"/>
          <w:sz w:val="22"/>
        </w:rPr>
        <w:tab/>
      </w:r>
      <w:r>
        <w:rPr>
          <w:noProof/>
        </w:rPr>
        <w:drawing>
          <wp:inline distT="0" distB="0" distL="0" distR="0" wp14:anchorId="3E5763B6" wp14:editId="399914C9">
            <wp:extent cx="630936" cy="234696"/>
            <wp:effectExtent l="0" t="0" r="0" b="0"/>
            <wp:docPr id="43540" name="Picture 43540"/>
            <wp:cNvGraphicFramePr/>
            <a:graphic xmlns:a="http://schemas.openxmlformats.org/drawingml/2006/main">
              <a:graphicData uri="http://schemas.openxmlformats.org/drawingml/2006/picture">
                <pic:pic xmlns:pic="http://schemas.openxmlformats.org/drawingml/2006/picture">
                  <pic:nvPicPr>
                    <pic:cNvPr id="43540" name="Picture 43540"/>
                    <pic:cNvPicPr/>
                  </pic:nvPicPr>
                  <pic:blipFill>
                    <a:blip r:embed="rId25"/>
                    <a:stretch>
                      <a:fillRect/>
                    </a:stretch>
                  </pic:blipFill>
                  <pic:spPr>
                    <a:xfrm>
                      <a:off x="0" y="0"/>
                      <a:ext cx="630936" cy="234696"/>
                    </a:xfrm>
                    <a:prstGeom prst="rect">
                      <a:avLst/>
                    </a:prstGeom>
                  </pic:spPr>
                </pic:pic>
              </a:graphicData>
            </a:graphic>
          </wp:inline>
        </w:drawing>
      </w:r>
      <w:r>
        <w:t xml:space="preserve">= </w:t>
      </w:r>
      <w:proofErr w:type="spellStart"/>
      <w:r>
        <w:t>argmin</w:t>
      </w:r>
      <w:proofErr w:type="spellEnd"/>
      <w:r>
        <w:tab/>
      </w:r>
      <w:r>
        <w:rPr>
          <w:noProof/>
        </w:rPr>
        <w:drawing>
          <wp:inline distT="0" distB="0" distL="0" distR="0" wp14:anchorId="40BF2A6D" wp14:editId="00CB7569">
            <wp:extent cx="3523488" cy="466344"/>
            <wp:effectExtent l="0" t="0" r="0" b="0"/>
            <wp:docPr id="43539" name="Picture 43539"/>
            <wp:cNvGraphicFramePr/>
            <a:graphic xmlns:a="http://schemas.openxmlformats.org/drawingml/2006/main">
              <a:graphicData uri="http://schemas.openxmlformats.org/drawingml/2006/picture">
                <pic:pic xmlns:pic="http://schemas.openxmlformats.org/drawingml/2006/picture">
                  <pic:nvPicPr>
                    <pic:cNvPr id="43539" name="Picture 43539"/>
                    <pic:cNvPicPr/>
                  </pic:nvPicPr>
                  <pic:blipFill>
                    <a:blip r:embed="rId26"/>
                    <a:stretch>
                      <a:fillRect/>
                    </a:stretch>
                  </pic:blipFill>
                  <pic:spPr>
                    <a:xfrm>
                      <a:off x="0" y="0"/>
                      <a:ext cx="3523488" cy="466344"/>
                    </a:xfrm>
                    <a:prstGeom prst="rect">
                      <a:avLst/>
                    </a:prstGeom>
                  </pic:spPr>
                </pic:pic>
              </a:graphicData>
            </a:graphic>
          </wp:inline>
        </w:drawing>
      </w:r>
      <w:r>
        <w:t>1</w:t>
      </w:r>
      <w:r>
        <w:tab/>
        <w:t>(7)</w:t>
      </w:r>
    </w:p>
    <w:p w14:paraId="63E2CF69" w14:textId="77777777" w:rsidR="005F5C4E" w:rsidRDefault="00402717">
      <w:pPr>
        <w:tabs>
          <w:tab w:val="center" w:pos="4546"/>
          <w:tab w:val="right" w:pos="9360"/>
        </w:tabs>
        <w:spacing w:after="170" w:line="259" w:lineRule="auto"/>
        <w:ind w:left="0" w:right="-15" w:firstLine="0"/>
        <w:jc w:val="left"/>
      </w:pPr>
      <w:r>
        <w:rPr>
          <w:rFonts w:ascii="Calibri" w:eastAsia="Calibri" w:hAnsi="Calibri" w:cs="Calibri"/>
          <w:sz w:val="22"/>
        </w:rPr>
        <w:tab/>
      </w:r>
      <w:r>
        <w:rPr>
          <w:noProof/>
        </w:rPr>
        <w:drawing>
          <wp:inline distT="0" distB="0" distL="0" distR="0" wp14:anchorId="18640082" wp14:editId="4F743A04">
            <wp:extent cx="630936" cy="231648"/>
            <wp:effectExtent l="0" t="0" r="0" b="0"/>
            <wp:docPr id="43542" name="Picture 43542"/>
            <wp:cNvGraphicFramePr/>
            <a:graphic xmlns:a="http://schemas.openxmlformats.org/drawingml/2006/main">
              <a:graphicData uri="http://schemas.openxmlformats.org/drawingml/2006/picture">
                <pic:pic xmlns:pic="http://schemas.openxmlformats.org/drawingml/2006/picture">
                  <pic:nvPicPr>
                    <pic:cNvPr id="43542" name="Picture 43542"/>
                    <pic:cNvPicPr/>
                  </pic:nvPicPr>
                  <pic:blipFill>
                    <a:blip r:embed="rId27"/>
                    <a:stretch>
                      <a:fillRect/>
                    </a:stretch>
                  </pic:blipFill>
                  <pic:spPr>
                    <a:xfrm>
                      <a:off x="0" y="0"/>
                      <a:ext cx="630936" cy="231648"/>
                    </a:xfrm>
                    <a:prstGeom prst="rect">
                      <a:avLst/>
                    </a:prstGeom>
                  </pic:spPr>
                </pic:pic>
              </a:graphicData>
            </a:graphic>
          </wp:inline>
        </w:drawing>
      </w:r>
      <w:r>
        <w:t xml:space="preserve">= </w:t>
      </w:r>
      <w:proofErr w:type="spellStart"/>
      <w:r>
        <w:t>argmin</w:t>
      </w:r>
      <w:proofErr w:type="spellEnd"/>
      <w:r>
        <w:t xml:space="preserve"> </w:t>
      </w:r>
      <w:r>
        <w:rPr>
          <w:noProof/>
        </w:rPr>
        <w:drawing>
          <wp:inline distT="0" distB="0" distL="0" distR="0" wp14:anchorId="38E29909" wp14:editId="6815CDE0">
            <wp:extent cx="3401568" cy="463296"/>
            <wp:effectExtent l="0" t="0" r="0" b="0"/>
            <wp:docPr id="43541" name="Picture 43541"/>
            <wp:cNvGraphicFramePr/>
            <a:graphic xmlns:a="http://schemas.openxmlformats.org/drawingml/2006/main">
              <a:graphicData uri="http://schemas.openxmlformats.org/drawingml/2006/picture">
                <pic:pic xmlns:pic="http://schemas.openxmlformats.org/drawingml/2006/picture">
                  <pic:nvPicPr>
                    <pic:cNvPr id="43541" name="Picture 43541"/>
                    <pic:cNvPicPr/>
                  </pic:nvPicPr>
                  <pic:blipFill>
                    <a:blip r:embed="rId28"/>
                    <a:stretch>
                      <a:fillRect/>
                    </a:stretch>
                  </pic:blipFill>
                  <pic:spPr>
                    <a:xfrm>
                      <a:off x="0" y="0"/>
                      <a:ext cx="3401568" cy="463296"/>
                    </a:xfrm>
                    <a:prstGeom prst="rect">
                      <a:avLst/>
                    </a:prstGeom>
                  </pic:spPr>
                </pic:pic>
              </a:graphicData>
            </a:graphic>
          </wp:inline>
        </w:drawing>
      </w:r>
      <w:r>
        <w:tab/>
        <w:t>(8)</w:t>
      </w:r>
    </w:p>
    <w:p w14:paraId="0F3BD979" w14:textId="77777777" w:rsidR="005F5C4E" w:rsidRDefault="00402717">
      <w:pPr>
        <w:ind w:left="-5"/>
      </w:pPr>
      <w:r>
        <w:t>where [</w:t>
      </w:r>
      <w:r>
        <w:rPr>
          <w:i/>
        </w:rPr>
        <w:t>x</w:t>
      </w:r>
      <w:r>
        <w:t>] ∈ {</w:t>
      </w:r>
      <w:proofErr w:type="gramStart"/>
      <w:r>
        <w:t>1</w:t>
      </w:r>
      <w:r>
        <w:rPr>
          <w:i/>
        </w:rPr>
        <w:t>,...</w:t>
      </w:r>
      <w:proofErr w:type="gramEnd"/>
      <w:r>
        <w:rPr>
          <w:i/>
        </w:rPr>
        <w:t>,P</w:t>
      </w:r>
      <w:r>
        <w:t xml:space="preserve">} denotes the index of the pixel closest to </w:t>
      </w:r>
      <w:r>
        <w:rPr>
          <w:i/>
        </w:rPr>
        <w:t xml:space="preserve">x </w:t>
      </w:r>
      <w:r>
        <w:t xml:space="preserve">∈ </w:t>
      </w:r>
      <w:r>
        <w:rPr>
          <w:rFonts w:ascii="Calibri" w:eastAsia="Calibri" w:hAnsi="Calibri" w:cs="Calibri"/>
        </w:rPr>
        <w:t>R</w:t>
      </w:r>
      <w:r>
        <w:rPr>
          <w:vertAlign w:val="superscript"/>
        </w:rPr>
        <w:t>2</w:t>
      </w:r>
      <w:r>
        <w:t xml:space="preserve">. Additionally, to exclude arbitrarily large displacements, we restrict each minimization over only displacements </w:t>
      </w:r>
      <w:proofErr w:type="spellStart"/>
      <w:r>
        <w:t>k</w:t>
      </w:r>
      <w:r>
        <w:rPr>
          <w:i/>
        </w:rPr>
        <w:t>δ</w:t>
      </w:r>
      <w:r>
        <w:t>k</w:t>
      </w:r>
      <w:proofErr w:type="spellEnd"/>
      <w:r>
        <w:t xml:space="preserve"> ≤ </w:t>
      </w:r>
      <w:proofErr w:type="spellStart"/>
      <w:r>
        <w:rPr>
          <w:i/>
        </w:rPr>
        <w:t>d</w:t>
      </w:r>
      <w:r>
        <w:rPr>
          <w:i/>
          <w:vertAlign w:val="subscript"/>
        </w:rPr>
        <w:t>max</w:t>
      </w:r>
      <w:proofErr w:type="spellEnd"/>
      <w:r>
        <w:t xml:space="preserve">, where </w:t>
      </w:r>
      <w:proofErr w:type="spellStart"/>
      <w:r>
        <w:rPr>
          <w:i/>
        </w:rPr>
        <w:t>d</w:t>
      </w:r>
      <w:r>
        <w:rPr>
          <w:i/>
          <w:vertAlign w:val="subscript"/>
        </w:rPr>
        <w:t>max</w:t>
      </w:r>
      <w:proofErr w:type="spellEnd"/>
      <w:r>
        <w:rPr>
          <w:i/>
          <w:vertAlign w:val="subscript"/>
        </w:rPr>
        <w:t xml:space="preserve"> </w:t>
      </w:r>
      <w:r>
        <w:rPr>
          <w:i/>
        </w:rPr>
        <w:t xml:space="preserve">&gt; </w:t>
      </w:r>
      <w:r>
        <w:t>0 is an upper bound on the longest distance an organelle can travel during one exposure ∆</w:t>
      </w:r>
      <w:r>
        <w:rPr>
          <w:i/>
        </w:rPr>
        <w:t>t</w:t>
      </w:r>
      <w:r>
        <w:t>.</w:t>
      </w:r>
    </w:p>
    <w:p w14:paraId="0612A0C5" w14:textId="3184C481" w:rsidR="005F5C4E" w:rsidRDefault="00402717">
      <w:pPr>
        <w:spacing w:after="3"/>
        <w:ind w:left="-5"/>
      </w:pPr>
      <w:r>
        <w:t xml:space="preserve">To extend our discrete displacements over the entire </w:t>
      </w:r>
      <w:r>
        <w:rPr>
          <w:rFonts w:ascii="Calibri" w:eastAsia="Calibri" w:hAnsi="Calibri" w:cs="Calibri"/>
        </w:rPr>
        <w:t>R</w:t>
      </w:r>
      <w:r>
        <w:rPr>
          <w:vertAlign w:val="superscript"/>
        </w:rPr>
        <w:t xml:space="preserve">2 </w:t>
      </w:r>
      <w:r>
        <w:t xml:space="preserve">support, </w:t>
      </w:r>
      <w:del w:id="272" w:author="Love, Ephy" w:date="2019-10-11T11:18:00Z">
        <w:r w:rsidDel="00402542">
          <w:delText xml:space="preserve">and to </w:delText>
        </w:r>
      </w:del>
      <w:r>
        <w:t xml:space="preserve">obtain globally defined displacement fields, and </w:t>
      </w:r>
      <w:del w:id="273" w:author="Love, Ephy" w:date="2019-10-11T11:18:00Z">
        <w:r w:rsidDel="00402542">
          <w:delText xml:space="preserve">to </w:delText>
        </w:r>
      </w:del>
      <w:r>
        <w:t xml:space="preserve">account for the errors introduced </w:t>
      </w:r>
      <w:ins w:id="274" w:author="Love, Ephy" w:date="2019-10-11T11:18:00Z">
        <w:r w:rsidR="00402542">
          <w:t>in</w:t>
        </w:r>
      </w:ins>
      <w:del w:id="275" w:author="Love, Ephy" w:date="2019-10-11T11:18:00Z">
        <w:r w:rsidDel="00402542">
          <w:delText>by</w:delText>
        </w:r>
      </w:del>
      <w:r>
        <w:t xml:space="preserve"> prediction, we adopt a representation </w:t>
      </w:r>
      <w:del w:id="276" w:author="Love, Ephy" w:date="2019-10-11T11:18:00Z">
        <w:r w:rsidDel="00402542">
          <w:delText xml:space="preserve">for </w:delText>
        </w:r>
      </w:del>
      <w:ins w:id="277" w:author="Love, Ephy" w:date="2019-10-11T11:18:00Z">
        <w:r w:rsidR="00402542">
          <w:t>of</w:t>
        </w:r>
        <w:r w:rsidR="00402542">
          <w:t xml:space="preserve"> </w:t>
        </w:r>
      </w:ins>
      <w:r>
        <w:t xml:space="preserve">the </w:t>
      </w:r>
      <w:r>
        <w:rPr>
          <w:i/>
        </w:rPr>
        <w:t>forward field</w:t>
      </w:r>
    </w:p>
    <w:tbl>
      <w:tblPr>
        <w:tblStyle w:val="TableGrid"/>
        <w:tblW w:w="9360" w:type="dxa"/>
        <w:tblInd w:w="0" w:type="dxa"/>
        <w:tblCellMar>
          <w:top w:w="11" w:type="dxa"/>
          <w:left w:w="0" w:type="dxa"/>
          <w:bottom w:w="0" w:type="dxa"/>
          <w:right w:w="0" w:type="dxa"/>
        </w:tblCellMar>
        <w:tblLook w:val="04A0" w:firstRow="1" w:lastRow="0" w:firstColumn="1" w:lastColumn="0" w:noHBand="0" w:noVBand="1"/>
      </w:tblPr>
      <w:tblGrid>
        <w:gridCol w:w="5563"/>
        <w:gridCol w:w="2700"/>
        <w:gridCol w:w="1097"/>
      </w:tblGrid>
      <w:tr w:rsidR="005F5C4E" w14:paraId="2E7795B8" w14:textId="77777777">
        <w:trPr>
          <w:trHeight w:val="253"/>
        </w:trPr>
        <w:tc>
          <w:tcPr>
            <w:tcW w:w="5563" w:type="dxa"/>
            <w:tcBorders>
              <w:top w:val="nil"/>
              <w:left w:val="nil"/>
              <w:bottom w:val="nil"/>
              <w:right w:val="nil"/>
            </w:tcBorders>
          </w:tcPr>
          <w:p w14:paraId="13AE66AF" w14:textId="77777777" w:rsidR="005F5C4E" w:rsidRDefault="00402717">
            <w:pPr>
              <w:spacing w:after="0" w:line="259" w:lineRule="auto"/>
              <w:ind w:left="637" w:firstLine="0"/>
              <w:jc w:val="center"/>
            </w:pPr>
            <w:r>
              <w:rPr>
                <w:i/>
              </w:rPr>
              <w:t>f</w:t>
            </w:r>
            <w:proofErr w:type="gramStart"/>
            <w:r>
              <w:rPr>
                <w:sz w:val="14"/>
              </w:rPr>
              <w:t>1</w:t>
            </w:r>
            <w:r>
              <w:rPr>
                <w:i/>
                <w:sz w:val="14"/>
              </w:rPr>
              <w:t>,</w:t>
            </w:r>
            <w:r>
              <w:rPr>
                <w:sz w:val="14"/>
              </w:rPr>
              <w:t>+</w:t>
            </w:r>
            <w:r>
              <w:t>(</w:t>
            </w:r>
            <w:proofErr w:type="gramEnd"/>
            <w:r>
              <w:t xml:space="preserve">·) = </w:t>
            </w:r>
            <w:r>
              <w:rPr>
                <w:i/>
              </w:rPr>
              <w:t>u</w:t>
            </w:r>
            <w:r>
              <w:rPr>
                <w:sz w:val="14"/>
              </w:rPr>
              <w:t>1</w:t>
            </w:r>
            <w:r>
              <w:rPr>
                <w:i/>
                <w:sz w:val="14"/>
              </w:rPr>
              <w:t>,</w:t>
            </w:r>
            <w:r>
              <w:rPr>
                <w:sz w:val="14"/>
              </w:rPr>
              <w:t>+</w:t>
            </w:r>
            <w:r>
              <w:t>(·)</w:t>
            </w:r>
            <w:r>
              <w:rPr>
                <w:i/>
              </w:rPr>
              <w:t>,</w:t>
            </w:r>
          </w:p>
        </w:tc>
        <w:tc>
          <w:tcPr>
            <w:tcW w:w="2700" w:type="dxa"/>
            <w:tcBorders>
              <w:top w:val="nil"/>
              <w:left w:val="nil"/>
              <w:bottom w:val="nil"/>
              <w:right w:val="nil"/>
            </w:tcBorders>
          </w:tcPr>
          <w:p w14:paraId="24A5F522" w14:textId="77777777" w:rsidR="005F5C4E" w:rsidRDefault="005F5C4E">
            <w:pPr>
              <w:spacing w:after="160" w:line="259" w:lineRule="auto"/>
              <w:ind w:left="0" w:firstLine="0"/>
              <w:jc w:val="left"/>
            </w:pPr>
          </w:p>
        </w:tc>
        <w:tc>
          <w:tcPr>
            <w:tcW w:w="1097" w:type="dxa"/>
            <w:tcBorders>
              <w:top w:val="nil"/>
              <w:left w:val="nil"/>
              <w:bottom w:val="nil"/>
              <w:right w:val="nil"/>
            </w:tcBorders>
          </w:tcPr>
          <w:p w14:paraId="0DB9DD9D" w14:textId="77777777" w:rsidR="005F5C4E" w:rsidRDefault="00402717">
            <w:pPr>
              <w:spacing w:after="0" w:line="259" w:lineRule="auto"/>
              <w:ind w:left="0" w:firstLine="0"/>
              <w:jc w:val="right"/>
            </w:pPr>
            <w:r>
              <w:t>(9)</w:t>
            </w:r>
          </w:p>
        </w:tc>
      </w:tr>
      <w:tr w:rsidR="005F5C4E" w14:paraId="05B06B8D" w14:textId="77777777">
        <w:trPr>
          <w:trHeight w:val="773"/>
        </w:trPr>
        <w:tc>
          <w:tcPr>
            <w:tcW w:w="5563" w:type="dxa"/>
            <w:tcBorders>
              <w:top w:val="nil"/>
              <w:left w:val="nil"/>
              <w:bottom w:val="nil"/>
              <w:right w:val="nil"/>
            </w:tcBorders>
          </w:tcPr>
          <w:p w14:paraId="3CB78AD6" w14:textId="77777777" w:rsidR="005F5C4E" w:rsidRDefault="00402717">
            <w:pPr>
              <w:spacing w:after="191" w:line="259" w:lineRule="auto"/>
              <w:ind w:left="0" w:right="233" w:firstLine="0"/>
              <w:jc w:val="right"/>
            </w:pPr>
            <w:proofErr w:type="spellStart"/>
            <w:proofErr w:type="gramStart"/>
            <w:r>
              <w:rPr>
                <w:i/>
              </w:rPr>
              <w:t>f</w:t>
            </w:r>
            <w:r>
              <w:rPr>
                <w:i/>
                <w:sz w:val="14"/>
              </w:rPr>
              <w:t>n</w:t>
            </w:r>
            <w:proofErr w:type="spellEnd"/>
            <w:r>
              <w:rPr>
                <w:i/>
                <w:sz w:val="14"/>
              </w:rPr>
              <w:t>,</w:t>
            </w:r>
            <w:r>
              <w:rPr>
                <w:sz w:val="14"/>
              </w:rPr>
              <w:t>+</w:t>
            </w:r>
            <w:r>
              <w:t>(</w:t>
            </w:r>
            <w:proofErr w:type="gramEnd"/>
            <w:r>
              <w:t>·) = Ψ</w:t>
            </w:r>
            <w:r>
              <w:rPr>
                <w:sz w:val="14"/>
              </w:rPr>
              <w:t>+</w:t>
            </w:r>
            <w:r>
              <w:t>(</w:t>
            </w:r>
            <w:r>
              <w:rPr>
                <w:i/>
              </w:rPr>
              <w:t>f</w:t>
            </w:r>
            <w:r>
              <w:rPr>
                <w:i/>
                <w:sz w:val="14"/>
              </w:rPr>
              <w:t>n</w:t>
            </w:r>
            <w:r>
              <w:rPr>
                <w:sz w:val="14"/>
              </w:rPr>
              <w:t>−1</w:t>
            </w:r>
            <w:r>
              <w:rPr>
                <w:i/>
                <w:sz w:val="14"/>
              </w:rPr>
              <w:t>,</w:t>
            </w:r>
            <w:r>
              <w:rPr>
                <w:sz w:val="14"/>
              </w:rPr>
              <w:t>+</w:t>
            </w:r>
            <w:r>
              <w:t xml:space="preserve">(·)) + </w:t>
            </w:r>
            <w:r>
              <w:rPr>
                <w:i/>
              </w:rPr>
              <w:t>u</w:t>
            </w:r>
            <w:r>
              <w:rPr>
                <w:i/>
                <w:sz w:val="14"/>
              </w:rPr>
              <w:t>n,</w:t>
            </w:r>
            <w:r>
              <w:rPr>
                <w:sz w:val="14"/>
              </w:rPr>
              <w:t>+</w:t>
            </w:r>
            <w:r>
              <w:t>(·)</w:t>
            </w:r>
            <w:r>
              <w:rPr>
                <w:i/>
              </w:rPr>
              <w:t>,</w:t>
            </w:r>
          </w:p>
          <w:p w14:paraId="68560929" w14:textId="5BE6C45C" w:rsidR="005F5C4E" w:rsidRDefault="00402717">
            <w:pPr>
              <w:spacing w:after="0" w:line="259" w:lineRule="auto"/>
              <w:ind w:left="0" w:firstLine="0"/>
              <w:jc w:val="left"/>
            </w:pPr>
            <w:r>
              <w:t>and</w:t>
            </w:r>
            <w:ins w:id="278" w:author="Love, Ephy" w:date="2019-10-11T11:19:00Z">
              <w:r w:rsidR="00402542">
                <w:t xml:space="preserve"> a</w:t>
              </w:r>
            </w:ins>
            <w:del w:id="279" w:author="Love, Ephy" w:date="2019-10-11T11:18:00Z">
              <w:r w:rsidDel="00402542">
                <w:delText>,</w:delText>
              </w:r>
            </w:del>
            <w:r>
              <w:t xml:space="preserve"> similar</w:t>
            </w:r>
            <w:del w:id="280" w:author="Love, Ephy" w:date="2019-10-11T11:19:00Z">
              <w:r w:rsidDel="00402542">
                <w:delText>ly</w:delText>
              </w:r>
            </w:del>
            <w:del w:id="281" w:author="Love, Ephy" w:date="2019-10-11T11:18:00Z">
              <w:r w:rsidDel="00402542">
                <w:delText>, a</w:delText>
              </w:r>
            </w:del>
            <w:r>
              <w:t xml:space="preserve"> representation for the </w:t>
            </w:r>
            <w:r>
              <w:rPr>
                <w:i/>
              </w:rPr>
              <w:t>backward field</w:t>
            </w:r>
          </w:p>
        </w:tc>
        <w:tc>
          <w:tcPr>
            <w:tcW w:w="2700" w:type="dxa"/>
            <w:tcBorders>
              <w:top w:val="nil"/>
              <w:left w:val="nil"/>
              <w:bottom w:val="nil"/>
              <w:right w:val="nil"/>
            </w:tcBorders>
          </w:tcPr>
          <w:p w14:paraId="47AA466E" w14:textId="77777777" w:rsidR="005F5C4E" w:rsidRDefault="00402717">
            <w:pPr>
              <w:spacing w:after="0" w:line="259" w:lineRule="auto"/>
              <w:ind w:left="0" w:firstLine="0"/>
              <w:jc w:val="left"/>
            </w:pPr>
            <w:r>
              <w:rPr>
                <w:i/>
              </w:rPr>
              <w:t xml:space="preserve">n </w:t>
            </w:r>
            <w:r>
              <w:t xml:space="preserve">= </w:t>
            </w:r>
            <w:proofErr w:type="gramStart"/>
            <w:r>
              <w:t>2</w:t>
            </w:r>
            <w:r>
              <w:rPr>
                <w:i/>
              </w:rPr>
              <w:t>,...</w:t>
            </w:r>
            <w:proofErr w:type="gramEnd"/>
            <w:r>
              <w:rPr>
                <w:i/>
              </w:rPr>
              <w:t xml:space="preserve">,N </w:t>
            </w:r>
            <w:r>
              <w:t>− 1</w:t>
            </w:r>
          </w:p>
        </w:tc>
        <w:tc>
          <w:tcPr>
            <w:tcW w:w="1097" w:type="dxa"/>
            <w:tcBorders>
              <w:top w:val="nil"/>
              <w:left w:val="nil"/>
              <w:bottom w:val="nil"/>
              <w:right w:val="nil"/>
            </w:tcBorders>
          </w:tcPr>
          <w:p w14:paraId="6A5CD050" w14:textId="77777777" w:rsidR="005F5C4E" w:rsidRDefault="00402717">
            <w:pPr>
              <w:spacing w:after="0" w:line="259" w:lineRule="auto"/>
              <w:ind w:left="0" w:firstLine="0"/>
              <w:jc w:val="right"/>
            </w:pPr>
            <w:r>
              <w:t>(10)</w:t>
            </w:r>
          </w:p>
        </w:tc>
      </w:tr>
      <w:tr w:rsidR="005F5C4E" w14:paraId="52136B2A" w14:textId="77777777">
        <w:trPr>
          <w:trHeight w:val="369"/>
        </w:trPr>
        <w:tc>
          <w:tcPr>
            <w:tcW w:w="5563" w:type="dxa"/>
            <w:tcBorders>
              <w:top w:val="nil"/>
              <w:left w:val="nil"/>
              <w:bottom w:val="nil"/>
              <w:right w:val="nil"/>
            </w:tcBorders>
          </w:tcPr>
          <w:p w14:paraId="5C1AB592" w14:textId="77777777" w:rsidR="005F5C4E" w:rsidRDefault="00402717">
            <w:pPr>
              <w:spacing w:after="0" w:line="259" w:lineRule="auto"/>
              <w:ind w:left="0" w:right="212" w:firstLine="0"/>
              <w:jc w:val="right"/>
            </w:pPr>
            <w:proofErr w:type="spellStart"/>
            <w:proofErr w:type="gramStart"/>
            <w:r>
              <w:rPr>
                <w:i/>
              </w:rPr>
              <w:t>f</w:t>
            </w:r>
            <w:r>
              <w:rPr>
                <w:i/>
                <w:vertAlign w:val="subscript"/>
              </w:rPr>
              <w:t>n</w:t>
            </w:r>
            <w:proofErr w:type="spellEnd"/>
            <w:r>
              <w:rPr>
                <w:i/>
                <w:vertAlign w:val="subscript"/>
              </w:rPr>
              <w:t>,</w:t>
            </w:r>
            <w:r>
              <w:rPr>
                <w:sz w:val="14"/>
              </w:rPr>
              <w:t>−</w:t>
            </w:r>
            <w:r>
              <w:t>(</w:t>
            </w:r>
            <w:proofErr w:type="gramEnd"/>
            <w:r>
              <w:t>·) = Ψ</w:t>
            </w:r>
            <w:r>
              <w:rPr>
                <w:vertAlign w:val="subscript"/>
              </w:rPr>
              <w:t>−</w:t>
            </w:r>
            <w:r>
              <w:t>(</w:t>
            </w:r>
            <w:r>
              <w:rPr>
                <w:i/>
              </w:rPr>
              <w:t>f</w:t>
            </w:r>
            <w:r>
              <w:rPr>
                <w:i/>
                <w:vertAlign w:val="subscript"/>
              </w:rPr>
              <w:t>n</w:t>
            </w:r>
            <w:r>
              <w:rPr>
                <w:vertAlign w:val="subscript"/>
              </w:rPr>
              <w:t>+1</w:t>
            </w:r>
            <w:r>
              <w:rPr>
                <w:i/>
                <w:vertAlign w:val="subscript"/>
              </w:rPr>
              <w:t>,</w:t>
            </w:r>
            <w:r>
              <w:rPr>
                <w:sz w:val="14"/>
              </w:rPr>
              <w:t>−</w:t>
            </w:r>
            <w:r>
              <w:t xml:space="preserve">(·)) + </w:t>
            </w:r>
            <w:r>
              <w:rPr>
                <w:i/>
              </w:rPr>
              <w:t>u</w:t>
            </w:r>
            <w:r>
              <w:rPr>
                <w:i/>
                <w:vertAlign w:val="subscript"/>
              </w:rPr>
              <w:t>n,</w:t>
            </w:r>
            <w:r>
              <w:rPr>
                <w:sz w:val="14"/>
              </w:rPr>
              <w:t>−</w:t>
            </w:r>
            <w:r>
              <w:t>(·)</w:t>
            </w:r>
            <w:r>
              <w:rPr>
                <w:i/>
              </w:rPr>
              <w:t>,</w:t>
            </w:r>
          </w:p>
        </w:tc>
        <w:tc>
          <w:tcPr>
            <w:tcW w:w="2700" w:type="dxa"/>
            <w:tcBorders>
              <w:top w:val="nil"/>
              <w:left w:val="nil"/>
              <w:bottom w:val="nil"/>
              <w:right w:val="nil"/>
            </w:tcBorders>
          </w:tcPr>
          <w:p w14:paraId="07B48878" w14:textId="77777777" w:rsidR="005F5C4E" w:rsidRDefault="00402717">
            <w:pPr>
              <w:spacing w:after="0" w:line="259" w:lineRule="auto"/>
              <w:ind w:left="20" w:firstLine="0"/>
              <w:jc w:val="left"/>
            </w:pPr>
            <w:r>
              <w:rPr>
                <w:i/>
              </w:rPr>
              <w:t xml:space="preserve">n </w:t>
            </w:r>
            <w:r>
              <w:t xml:space="preserve">= </w:t>
            </w:r>
            <w:proofErr w:type="gramStart"/>
            <w:r>
              <w:t>2</w:t>
            </w:r>
            <w:r>
              <w:rPr>
                <w:i/>
              </w:rPr>
              <w:t>,...</w:t>
            </w:r>
            <w:proofErr w:type="gramEnd"/>
            <w:r>
              <w:rPr>
                <w:i/>
              </w:rPr>
              <w:t xml:space="preserve">,N </w:t>
            </w:r>
            <w:r>
              <w:t>− 1</w:t>
            </w:r>
          </w:p>
        </w:tc>
        <w:tc>
          <w:tcPr>
            <w:tcW w:w="1097" w:type="dxa"/>
            <w:tcBorders>
              <w:top w:val="nil"/>
              <w:left w:val="nil"/>
              <w:bottom w:val="nil"/>
              <w:right w:val="nil"/>
            </w:tcBorders>
          </w:tcPr>
          <w:p w14:paraId="33E422AF" w14:textId="77777777" w:rsidR="005F5C4E" w:rsidRDefault="00402717">
            <w:pPr>
              <w:spacing w:after="0" w:line="259" w:lineRule="auto"/>
              <w:ind w:left="0" w:firstLine="0"/>
              <w:jc w:val="right"/>
            </w:pPr>
            <w:r>
              <w:t>(11)</w:t>
            </w:r>
          </w:p>
        </w:tc>
      </w:tr>
      <w:tr w:rsidR="005F5C4E" w14:paraId="7E9D0B2A" w14:textId="77777777">
        <w:trPr>
          <w:trHeight w:val="253"/>
        </w:trPr>
        <w:tc>
          <w:tcPr>
            <w:tcW w:w="5563" w:type="dxa"/>
            <w:tcBorders>
              <w:top w:val="nil"/>
              <w:left w:val="nil"/>
              <w:bottom w:val="nil"/>
              <w:right w:val="nil"/>
            </w:tcBorders>
          </w:tcPr>
          <w:p w14:paraId="4E03110F" w14:textId="77777777" w:rsidR="005F5C4E" w:rsidRDefault="00402717">
            <w:pPr>
              <w:spacing w:after="0" w:line="259" w:lineRule="auto"/>
              <w:ind w:left="668" w:firstLine="0"/>
              <w:jc w:val="center"/>
            </w:pPr>
            <w:proofErr w:type="spellStart"/>
            <w:proofErr w:type="gramStart"/>
            <w:r>
              <w:rPr>
                <w:i/>
              </w:rPr>
              <w:t>f</w:t>
            </w:r>
            <w:r>
              <w:rPr>
                <w:i/>
                <w:sz w:val="14"/>
              </w:rPr>
              <w:t>N</w:t>
            </w:r>
            <w:proofErr w:type="spellEnd"/>
            <w:r>
              <w:rPr>
                <w:i/>
                <w:sz w:val="14"/>
              </w:rPr>
              <w:t>,</w:t>
            </w:r>
            <w:r>
              <w:rPr>
                <w:sz w:val="14"/>
              </w:rPr>
              <w:t>−</w:t>
            </w:r>
            <w:proofErr w:type="gramEnd"/>
            <w:r>
              <w:t xml:space="preserve">(·) = </w:t>
            </w:r>
            <w:proofErr w:type="spellStart"/>
            <w:r>
              <w:rPr>
                <w:i/>
              </w:rPr>
              <w:t>u</w:t>
            </w:r>
            <w:r>
              <w:rPr>
                <w:i/>
                <w:sz w:val="14"/>
              </w:rPr>
              <w:t>N</w:t>
            </w:r>
            <w:proofErr w:type="spellEnd"/>
            <w:r>
              <w:rPr>
                <w:i/>
                <w:sz w:val="14"/>
              </w:rPr>
              <w:t>,</w:t>
            </w:r>
            <w:r>
              <w:rPr>
                <w:sz w:val="14"/>
              </w:rPr>
              <w:t>−</w:t>
            </w:r>
            <w:r>
              <w:t>(·)</w:t>
            </w:r>
            <w:r>
              <w:rPr>
                <w:i/>
              </w:rPr>
              <w:t>,</w:t>
            </w:r>
          </w:p>
        </w:tc>
        <w:tc>
          <w:tcPr>
            <w:tcW w:w="2700" w:type="dxa"/>
            <w:tcBorders>
              <w:top w:val="nil"/>
              <w:left w:val="nil"/>
              <w:bottom w:val="nil"/>
              <w:right w:val="nil"/>
            </w:tcBorders>
          </w:tcPr>
          <w:p w14:paraId="66B24E61" w14:textId="77777777" w:rsidR="005F5C4E" w:rsidRDefault="005F5C4E">
            <w:pPr>
              <w:spacing w:after="160" w:line="259" w:lineRule="auto"/>
              <w:ind w:left="0" w:firstLine="0"/>
              <w:jc w:val="left"/>
            </w:pPr>
          </w:p>
        </w:tc>
        <w:tc>
          <w:tcPr>
            <w:tcW w:w="1097" w:type="dxa"/>
            <w:tcBorders>
              <w:top w:val="nil"/>
              <w:left w:val="nil"/>
              <w:bottom w:val="nil"/>
              <w:right w:val="nil"/>
            </w:tcBorders>
          </w:tcPr>
          <w:p w14:paraId="6175C896" w14:textId="77777777" w:rsidR="005F5C4E" w:rsidRDefault="00402717">
            <w:pPr>
              <w:spacing w:after="0" w:line="259" w:lineRule="auto"/>
              <w:ind w:left="0" w:firstLine="0"/>
              <w:jc w:val="right"/>
            </w:pPr>
            <w:r>
              <w:t>(12)</w:t>
            </w:r>
          </w:p>
        </w:tc>
      </w:tr>
    </w:tbl>
    <w:p w14:paraId="69C240F1" w14:textId="30BA1A37" w:rsidR="005F5C4E" w:rsidRDefault="00402717">
      <w:pPr>
        <w:spacing w:after="0"/>
        <w:ind w:left="-5"/>
      </w:pPr>
      <w:r>
        <w:t>where Ψ</w:t>
      </w:r>
      <w:r>
        <w:rPr>
          <w:vertAlign w:val="subscript"/>
        </w:rPr>
        <w:t>+</w:t>
      </w:r>
      <w:r>
        <w:t xml:space="preserve">(·) : </w:t>
      </w:r>
      <w:r>
        <w:rPr>
          <w:rFonts w:ascii="Calibri" w:eastAsia="Calibri" w:hAnsi="Calibri" w:cs="Calibri"/>
        </w:rPr>
        <w:t>R</w:t>
      </w:r>
      <w:r>
        <w:rPr>
          <w:vertAlign w:val="superscript"/>
        </w:rPr>
        <w:t xml:space="preserve">2 </w:t>
      </w:r>
      <w:r>
        <w:t xml:space="preserve">7→ </w:t>
      </w:r>
      <w:r>
        <w:rPr>
          <w:rFonts w:ascii="Calibri" w:eastAsia="Calibri" w:hAnsi="Calibri" w:cs="Calibri"/>
        </w:rPr>
        <w:t>R</w:t>
      </w:r>
      <w:r>
        <w:rPr>
          <w:vertAlign w:val="superscript"/>
        </w:rPr>
        <w:t xml:space="preserve">2 </w:t>
      </w:r>
      <w:r>
        <w:t>and Ψ</w:t>
      </w:r>
      <w:r>
        <w:rPr>
          <w:vertAlign w:val="subscript"/>
        </w:rPr>
        <w:t>−</w:t>
      </w:r>
      <w:r>
        <w:t xml:space="preserve">(·) : </w:t>
      </w:r>
      <w:r>
        <w:rPr>
          <w:rFonts w:ascii="Calibri" w:eastAsia="Calibri" w:hAnsi="Calibri" w:cs="Calibri"/>
        </w:rPr>
        <w:t>R</w:t>
      </w:r>
      <w:r>
        <w:rPr>
          <w:vertAlign w:val="superscript"/>
        </w:rPr>
        <w:t xml:space="preserve">2 </w:t>
      </w:r>
      <w:r>
        <w:t xml:space="preserve">7→ </w:t>
      </w:r>
      <w:r>
        <w:rPr>
          <w:rFonts w:ascii="Calibri" w:eastAsia="Calibri" w:hAnsi="Calibri" w:cs="Calibri"/>
        </w:rPr>
        <w:t>R</w:t>
      </w:r>
      <w:r>
        <w:rPr>
          <w:vertAlign w:val="superscript"/>
        </w:rPr>
        <w:t xml:space="preserve">2 </w:t>
      </w:r>
      <w:r>
        <w:t>describe how the displacement fields change</w:t>
      </w:r>
      <w:del w:id="282" w:author="Love, Ephy" w:date="2019-10-11T11:19:00Z">
        <w:r w:rsidDel="00402542">
          <w:delText>s</w:delText>
        </w:r>
      </w:del>
      <w:r>
        <w:t xml:space="preserve"> from one frame to the </w:t>
      </w:r>
      <w:del w:id="283" w:author="Love, Ephy" w:date="2019-10-11T11:19:00Z">
        <w:r w:rsidDel="00402542">
          <w:delText xml:space="preserve">very </w:delText>
        </w:r>
      </w:del>
      <w:r>
        <w:t xml:space="preserve">next </w:t>
      </w:r>
      <w:del w:id="284" w:author="Love, Ephy" w:date="2019-10-11T11:19:00Z">
        <w:r w:rsidDel="00402542">
          <w:delText xml:space="preserve">one </w:delText>
        </w:r>
      </w:del>
      <w:del w:id="285" w:author="Love, Ephy" w:date="2019-10-11T11:20:00Z">
        <w:r w:rsidDel="00402542">
          <w:delText>and</w:delText>
        </w:r>
      </w:del>
      <w:ins w:id="286" w:author="Love, Ephy" w:date="2019-10-11T11:20:00Z">
        <w:r w:rsidR="00402542">
          <w:t>or</w:t>
        </w:r>
      </w:ins>
      <w:r>
        <w:t xml:space="preserve"> </w:t>
      </w:r>
      <w:del w:id="287" w:author="Love, Ephy" w:date="2019-10-11T11:19:00Z">
        <w:r w:rsidDel="00402542">
          <w:delText xml:space="preserve">very </w:delText>
        </w:r>
      </w:del>
      <w:r>
        <w:t>previous</w:t>
      </w:r>
      <w:ins w:id="288" w:author="Love, Ephy" w:date="2019-10-11T11:20:00Z">
        <w:r w:rsidR="00402542">
          <w:t>, respectively</w:t>
        </w:r>
      </w:ins>
      <w:del w:id="289" w:author="Love, Ephy" w:date="2019-10-11T11:19:00Z">
        <w:r w:rsidDel="00402542">
          <w:delText xml:space="preserve"> one</w:delText>
        </w:r>
      </w:del>
      <w:del w:id="290" w:author="Love, Ephy" w:date="2019-10-11T11:20:00Z">
        <w:r w:rsidDel="00402542">
          <w:delText>, respectively</w:delText>
        </w:r>
      </w:del>
      <w:r>
        <w:t xml:space="preserve">. </w:t>
      </w:r>
      <w:r>
        <w:rPr>
          <w:noProof/>
        </w:rPr>
        <w:drawing>
          <wp:inline distT="0" distB="0" distL="0" distR="0" wp14:anchorId="278801E3" wp14:editId="27BD3071">
            <wp:extent cx="716280" cy="155448"/>
            <wp:effectExtent l="0" t="0" r="0" b="0"/>
            <wp:docPr id="43544" name="Picture 43544"/>
            <wp:cNvGraphicFramePr/>
            <a:graphic xmlns:a="http://schemas.openxmlformats.org/drawingml/2006/main">
              <a:graphicData uri="http://schemas.openxmlformats.org/drawingml/2006/picture">
                <pic:pic xmlns:pic="http://schemas.openxmlformats.org/drawingml/2006/picture">
                  <pic:nvPicPr>
                    <pic:cNvPr id="43544" name="Picture 43544"/>
                    <pic:cNvPicPr/>
                  </pic:nvPicPr>
                  <pic:blipFill>
                    <a:blip r:embed="rId29"/>
                    <a:stretch>
                      <a:fillRect/>
                    </a:stretch>
                  </pic:blipFill>
                  <pic:spPr>
                    <a:xfrm>
                      <a:off x="0" y="0"/>
                      <a:ext cx="716280" cy="155448"/>
                    </a:xfrm>
                    <a:prstGeom prst="rect">
                      <a:avLst/>
                    </a:prstGeom>
                  </pic:spPr>
                </pic:pic>
              </a:graphicData>
            </a:graphic>
          </wp:inline>
        </w:drawing>
      </w:r>
      <w:r>
        <w:t xml:space="preserve"> and</w:t>
      </w:r>
      <w:r>
        <w:rPr>
          <w:noProof/>
        </w:rPr>
        <w:drawing>
          <wp:inline distT="0" distB="0" distL="0" distR="0" wp14:anchorId="1FF823C3" wp14:editId="0D80B8F9">
            <wp:extent cx="691896" cy="146304"/>
            <wp:effectExtent l="0" t="0" r="0" b="0"/>
            <wp:docPr id="43543" name="Picture 43543"/>
            <wp:cNvGraphicFramePr/>
            <a:graphic xmlns:a="http://schemas.openxmlformats.org/drawingml/2006/main">
              <a:graphicData uri="http://schemas.openxmlformats.org/drawingml/2006/picture">
                <pic:pic xmlns:pic="http://schemas.openxmlformats.org/drawingml/2006/picture">
                  <pic:nvPicPr>
                    <pic:cNvPr id="43543" name="Picture 43543"/>
                    <pic:cNvPicPr/>
                  </pic:nvPicPr>
                  <pic:blipFill>
                    <a:blip r:embed="rId30"/>
                    <a:stretch>
                      <a:fillRect/>
                    </a:stretch>
                  </pic:blipFill>
                  <pic:spPr>
                    <a:xfrm>
                      <a:off x="0" y="0"/>
                      <a:ext cx="691896" cy="146304"/>
                    </a:xfrm>
                    <a:prstGeom prst="rect">
                      <a:avLst/>
                    </a:prstGeom>
                  </pic:spPr>
                </pic:pic>
              </a:graphicData>
            </a:graphic>
          </wp:inline>
        </w:drawing>
      </w:r>
      <w:r>
        <w:t xml:space="preserve"> are independent</w:t>
      </w:r>
    </w:p>
    <w:p w14:paraId="5C4252F6" w14:textId="56284E5B" w:rsidR="005F5C4E" w:rsidRDefault="00402717">
      <w:pPr>
        <w:spacing w:after="97"/>
        <w:ind w:left="-5"/>
      </w:pPr>
      <w:r>
        <w:t xml:space="preserve">Gaussian processes [53] with </w:t>
      </w:r>
      <w:del w:id="291" w:author="Love, Ephy" w:date="2019-10-11T11:20:00Z">
        <w:r w:rsidDel="00402542">
          <w:delText xml:space="preserve">zero </w:delText>
        </w:r>
      </w:del>
      <w:r>
        <w:t>mean</w:t>
      </w:r>
      <w:ins w:id="292" w:author="Love, Ephy" w:date="2019-10-11T11:20:00Z">
        <w:r w:rsidR="00402542">
          <w:t xml:space="preserve"> zero</w:t>
        </w:r>
      </w:ins>
      <w:r>
        <w:t xml:space="preserve"> and covariance</w:t>
      </w:r>
      <w:ins w:id="293" w:author="Love, Ephy" w:date="2019-10-11T11:20:00Z">
        <w:r w:rsidR="00402542">
          <w:t>s</w:t>
        </w:r>
      </w:ins>
      <w:r>
        <w:t xml:space="preserve"> that correlate</w:t>
      </w:r>
      <w:del w:id="294" w:author="Love, Ephy" w:date="2019-10-11T11:20:00Z">
        <w:r w:rsidDel="00402542">
          <w:delText>s</w:delText>
        </w:r>
      </w:del>
      <w:r>
        <w:t xml:space="preserve"> the x or </w:t>
      </w:r>
      <w:del w:id="295" w:author="Love, Ephy" w:date="2019-10-11T11:21:00Z">
        <w:r w:rsidDel="00402542">
          <w:delText xml:space="preserve">the </w:delText>
        </w:r>
      </w:del>
      <w:r>
        <w:t xml:space="preserve">y components of the displacement fields according to a kernel </w:t>
      </w:r>
      <w:r>
        <w:rPr>
          <w:i/>
        </w:rPr>
        <w:t>K</w:t>
      </w:r>
      <w:r>
        <w:t>(·</w:t>
      </w:r>
      <w:r>
        <w:rPr>
          <w:i/>
        </w:rPr>
        <w:t>,</w:t>
      </w:r>
      <w:r>
        <w:t xml:space="preserve">·) : </w:t>
      </w:r>
      <w:r>
        <w:rPr>
          <w:rFonts w:ascii="Calibri" w:eastAsia="Calibri" w:hAnsi="Calibri" w:cs="Calibri"/>
        </w:rPr>
        <w:t>R</w:t>
      </w:r>
      <w:r>
        <w:rPr>
          <w:vertAlign w:val="superscript"/>
        </w:rPr>
        <w:t xml:space="preserve">2 </w:t>
      </w:r>
      <w:r>
        <w:t xml:space="preserve">× </w:t>
      </w:r>
      <w:r>
        <w:rPr>
          <w:rFonts w:ascii="Calibri" w:eastAsia="Calibri" w:hAnsi="Calibri" w:cs="Calibri"/>
        </w:rPr>
        <w:t>R</w:t>
      </w:r>
      <w:r>
        <w:rPr>
          <w:vertAlign w:val="superscript"/>
        </w:rPr>
        <w:t xml:space="preserve">2 </w:t>
      </w:r>
      <w:r>
        <w:t>7→ (0</w:t>
      </w:r>
      <w:r>
        <w:rPr>
          <w:i/>
        </w:rPr>
        <w:t>,</w:t>
      </w:r>
      <w:r>
        <w:t>∞), but</w:t>
      </w:r>
      <w:del w:id="296" w:author="Love, Ephy" w:date="2019-10-11T11:21:00Z">
        <w:r w:rsidDel="00402542">
          <w:delText>,</w:delText>
        </w:r>
      </w:del>
      <w:r>
        <w:t xml:space="preserve"> to facilitate the computations leaves x and y components independent from each other</w:t>
      </w:r>
      <w:ins w:id="297" w:author="Love, Ephy" w:date="2019-10-11T11:21:00Z">
        <w:r w:rsidR="00402542">
          <w:t xml:space="preserve"> (this will be discussed in greater </w:t>
        </w:r>
      </w:ins>
      <w:ins w:id="298" w:author="Love, Ephy" w:date="2019-10-11T11:22:00Z">
        <w:r w:rsidR="00402542">
          <w:t>detail later on</w:t>
        </w:r>
      </w:ins>
      <w:ins w:id="299" w:author="Love, Ephy" w:date="2019-10-11T11:21:00Z">
        <w:r w:rsidR="00402542">
          <w:t>).</w:t>
        </w:r>
      </w:ins>
      <w:del w:id="300" w:author="Love, Ephy" w:date="2019-10-11T11:21:00Z">
        <w:r w:rsidDel="00402542">
          <w:delText>, then discuss this later.</w:delText>
        </w:r>
      </w:del>
      <w:r>
        <w:t xml:space="preserve"> To ensure smooth fields that do not change rapidly </w:t>
      </w:r>
      <w:del w:id="301" w:author="Love, Ephy" w:date="2019-10-11T11:22:00Z">
        <w:r w:rsidDel="00402542">
          <w:delText xml:space="preserve">over </w:delText>
        </w:r>
      </w:del>
      <w:ins w:id="302" w:author="Love, Ephy" w:date="2019-10-11T11:22:00Z">
        <w:r w:rsidR="00402542">
          <w:t>between</w:t>
        </w:r>
        <w:r w:rsidR="00402542">
          <w:t xml:space="preserve"> </w:t>
        </w:r>
      </w:ins>
      <w:r>
        <w:t>organelles, we use the squared exponential kernel</w:t>
      </w:r>
    </w:p>
    <w:p w14:paraId="77759968" w14:textId="77777777" w:rsidR="005F5C4E" w:rsidRDefault="00402717">
      <w:pPr>
        <w:tabs>
          <w:tab w:val="center" w:pos="4665"/>
          <w:tab w:val="right" w:pos="9360"/>
        </w:tabs>
        <w:spacing w:after="117" w:line="259" w:lineRule="auto"/>
        <w:ind w:left="0" w:right="-15" w:firstLine="0"/>
        <w:jc w:val="left"/>
      </w:pPr>
      <w:r>
        <w:rPr>
          <w:rFonts w:ascii="Calibri" w:eastAsia="Calibri" w:hAnsi="Calibri" w:cs="Calibri"/>
          <w:sz w:val="22"/>
        </w:rPr>
        <w:tab/>
      </w:r>
      <w:r>
        <w:rPr>
          <w:noProof/>
        </w:rPr>
        <w:drawing>
          <wp:inline distT="0" distB="0" distL="0" distR="0" wp14:anchorId="1E44E6BA" wp14:editId="54541EDF">
            <wp:extent cx="2115312" cy="390144"/>
            <wp:effectExtent l="0" t="0" r="0" b="0"/>
            <wp:docPr id="43545" name="Picture 43545"/>
            <wp:cNvGraphicFramePr/>
            <a:graphic xmlns:a="http://schemas.openxmlformats.org/drawingml/2006/main">
              <a:graphicData uri="http://schemas.openxmlformats.org/drawingml/2006/picture">
                <pic:pic xmlns:pic="http://schemas.openxmlformats.org/drawingml/2006/picture">
                  <pic:nvPicPr>
                    <pic:cNvPr id="43545" name="Picture 43545"/>
                    <pic:cNvPicPr/>
                  </pic:nvPicPr>
                  <pic:blipFill>
                    <a:blip r:embed="rId31"/>
                    <a:stretch>
                      <a:fillRect/>
                    </a:stretch>
                  </pic:blipFill>
                  <pic:spPr>
                    <a:xfrm>
                      <a:off x="0" y="0"/>
                      <a:ext cx="2115312" cy="390144"/>
                    </a:xfrm>
                    <a:prstGeom prst="rect">
                      <a:avLst/>
                    </a:prstGeom>
                  </pic:spPr>
                </pic:pic>
              </a:graphicData>
            </a:graphic>
          </wp:inline>
        </w:drawing>
      </w:r>
      <w:r>
        <w:rPr>
          <w:i/>
        </w:rPr>
        <w:t>,</w:t>
      </w:r>
      <w:r>
        <w:rPr>
          <w:i/>
        </w:rPr>
        <w:tab/>
      </w:r>
      <w:r>
        <w:t>(13)</w:t>
      </w:r>
    </w:p>
    <w:p w14:paraId="758B1627" w14:textId="77777777" w:rsidR="005F5C4E" w:rsidRDefault="00402717">
      <w:pPr>
        <w:tabs>
          <w:tab w:val="center" w:pos="4728"/>
        </w:tabs>
        <w:spacing w:after="40"/>
        <w:ind w:left="-15" w:firstLine="0"/>
        <w:jc w:val="left"/>
      </w:pPr>
      <w:r>
        <w:t>where</w:t>
      </w:r>
      <w:r>
        <w:tab/>
      </w:r>
      <w:r>
        <w:rPr>
          <w:noProof/>
        </w:rPr>
        <w:drawing>
          <wp:inline distT="0" distB="0" distL="0" distR="0" wp14:anchorId="3A313EC8" wp14:editId="0E425C78">
            <wp:extent cx="262128" cy="143256"/>
            <wp:effectExtent l="0" t="0" r="0" b="0"/>
            <wp:docPr id="43546" name="Picture 43546"/>
            <wp:cNvGraphicFramePr/>
            <a:graphic xmlns:a="http://schemas.openxmlformats.org/drawingml/2006/main">
              <a:graphicData uri="http://schemas.openxmlformats.org/drawingml/2006/picture">
                <pic:pic xmlns:pic="http://schemas.openxmlformats.org/drawingml/2006/picture">
                  <pic:nvPicPr>
                    <pic:cNvPr id="43546" name="Picture 43546"/>
                    <pic:cNvPicPr/>
                  </pic:nvPicPr>
                  <pic:blipFill>
                    <a:blip r:embed="rId32"/>
                    <a:stretch>
                      <a:fillRect/>
                    </a:stretch>
                  </pic:blipFill>
                  <pic:spPr>
                    <a:xfrm>
                      <a:off x="0" y="0"/>
                      <a:ext cx="262128" cy="143256"/>
                    </a:xfrm>
                    <a:prstGeom prst="rect">
                      <a:avLst/>
                    </a:prstGeom>
                  </pic:spPr>
                </pic:pic>
              </a:graphicData>
            </a:graphic>
          </wp:inline>
        </w:drawing>
      </w:r>
      <w:r>
        <w:t xml:space="preserve">0 is a constant and we set </w:t>
      </w:r>
      <w:r>
        <w:rPr>
          <w:i/>
        </w:rPr>
        <w:t xml:space="preserve">` &gt; </w:t>
      </w:r>
      <w:r>
        <w:t>0 approximately equal to the diameter of a single organelle.</w:t>
      </w:r>
    </w:p>
    <w:p w14:paraId="73DDBB3E" w14:textId="254BCEE5" w:rsidR="005F5C4E" w:rsidRDefault="00402717">
      <w:pPr>
        <w:spacing w:after="3"/>
        <w:ind w:left="-5"/>
      </w:pPr>
      <w:r>
        <w:t>As we mentioned, the displacements</w:t>
      </w:r>
      <w:r>
        <w:rPr>
          <w:noProof/>
        </w:rPr>
        <w:drawing>
          <wp:inline distT="0" distB="0" distL="0" distR="0" wp14:anchorId="22E22AF5" wp14:editId="5996B7CB">
            <wp:extent cx="1371600" cy="173736"/>
            <wp:effectExtent l="0" t="0" r="0" b="0"/>
            <wp:docPr id="43547" name="Picture 43547"/>
            <wp:cNvGraphicFramePr/>
            <a:graphic xmlns:a="http://schemas.openxmlformats.org/drawingml/2006/main">
              <a:graphicData uri="http://schemas.openxmlformats.org/drawingml/2006/picture">
                <pic:pic xmlns:pic="http://schemas.openxmlformats.org/drawingml/2006/picture">
                  <pic:nvPicPr>
                    <pic:cNvPr id="43547" name="Picture 43547"/>
                    <pic:cNvPicPr/>
                  </pic:nvPicPr>
                  <pic:blipFill>
                    <a:blip r:embed="rId33"/>
                    <a:stretch>
                      <a:fillRect/>
                    </a:stretch>
                  </pic:blipFill>
                  <pic:spPr>
                    <a:xfrm>
                      <a:off x="0" y="0"/>
                      <a:ext cx="1371600" cy="173736"/>
                    </a:xfrm>
                    <a:prstGeom prst="rect">
                      <a:avLst/>
                    </a:prstGeom>
                  </pic:spPr>
                </pic:pic>
              </a:graphicData>
            </a:graphic>
          </wp:inline>
        </w:drawing>
      </w:r>
      <w:r>
        <w:t xml:space="preserve"> computed this way are discrete. Additionally, because image registration is imperfect, </w:t>
      </w:r>
      <w:ins w:id="303" w:author="Love, Ephy" w:date="2019-10-11T11:22:00Z">
        <w:r w:rsidR="00402542">
          <w:t xml:space="preserve">these </w:t>
        </w:r>
      </w:ins>
      <w:r>
        <w:t xml:space="preserve">may deviate from the true displacements at the corresponding </w:t>
      </w:r>
      <w:r>
        <w:lastRenderedPageBreak/>
        <w:t>positions</w:t>
      </w:r>
      <w:r>
        <w:rPr>
          <w:noProof/>
        </w:rPr>
        <w:drawing>
          <wp:inline distT="0" distB="0" distL="0" distR="0" wp14:anchorId="0615C8D5" wp14:editId="0CC63DF1">
            <wp:extent cx="2139696" cy="173736"/>
            <wp:effectExtent l="0" t="0" r="0" b="0"/>
            <wp:docPr id="43548" name="Picture 43548"/>
            <wp:cNvGraphicFramePr/>
            <a:graphic xmlns:a="http://schemas.openxmlformats.org/drawingml/2006/main">
              <a:graphicData uri="http://schemas.openxmlformats.org/drawingml/2006/picture">
                <pic:pic xmlns:pic="http://schemas.openxmlformats.org/drawingml/2006/picture">
                  <pic:nvPicPr>
                    <pic:cNvPr id="43548" name="Picture 43548"/>
                    <pic:cNvPicPr/>
                  </pic:nvPicPr>
                  <pic:blipFill>
                    <a:blip r:embed="rId34"/>
                    <a:stretch>
                      <a:fillRect/>
                    </a:stretch>
                  </pic:blipFill>
                  <pic:spPr>
                    <a:xfrm>
                      <a:off x="0" y="0"/>
                      <a:ext cx="2139696" cy="173736"/>
                    </a:xfrm>
                    <a:prstGeom prst="rect">
                      <a:avLst/>
                    </a:prstGeom>
                  </pic:spPr>
                </pic:pic>
              </a:graphicData>
            </a:graphic>
          </wp:inline>
        </w:drawing>
      </w:r>
      <w:r>
        <w:t>. Subsequently, to account for the</w:t>
      </w:r>
      <w:ins w:id="304" w:author="Love, Ephy" w:date="2019-10-11T11:23:00Z">
        <w:r w:rsidR="00402542">
          <w:t>se</w:t>
        </w:r>
      </w:ins>
      <w:r>
        <w:t xml:space="preserve"> errors </w:t>
      </w:r>
      <w:del w:id="305" w:author="Love, Ephy" w:date="2019-10-11T11:23:00Z">
        <w:r w:rsidDel="00402542">
          <w:delText xml:space="preserve">by </w:delText>
        </w:r>
      </w:del>
      <w:ins w:id="306" w:author="Love, Ephy" w:date="2019-10-11T11:23:00Z">
        <w:r w:rsidR="00402542">
          <w:t>in</w:t>
        </w:r>
        <w:r w:rsidR="00402542">
          <w:t xml:space="preserve"> </w:t>
        </w:r>
      </w:ins>
      <w:r>
        <w:t xml:space="preserve">image registration, we </w:t>
      </w:r>
      <w:del w:id="307" w:author="Love, Ephy" w:date="2019-10-11T11:23:00Z">
        <w:r w:rsidDel="00402542">
          <w:delText xml:space="preserve">finally </w:delText>
        </w:r>
      </w:del>
      <w:r>
        <w:t>combine these fields with the displacements</w:t>
      </w:r>
      <w:r>
        <w:rPr>
          <w:noProof/>
        </w:rPr>
        <w:drawing>
          <wp:inline distT="0" distB="0" distL="0" distR="0" wp14:anchorId="2C43009F" wp14:editId="217BA4D6">
            <wp:extent cx="1371600" cy="173736"/>
            <wp:effectExtent l="0" t="0" r="0" b="0"/>
            <wp:docPr id="43549" name="Picture 43549"/>
            <wp:cNvGraphicFramePr/>
            <a:graphic xmlns:a="http://schemas.openxmlformats.org/drawingml/2006/main">
              <a:graphicData uri="http://schemas.openxmlformats.org/drawingml/2006/picture">
                <pic:pic xmlns:pic="http://schemas.openxmlformats.org/drawingml/2006/picture">
                  <pic:nvPicPr>
                    <pic:cNvPr id="43549" name="Picture 43549"/>
                    <pic:cNvPicPr/>
                  </pic:nvPicPr>
                  <pic:blipFill>
                    <a:blip r:embed="rId35"/>
                    <a:stretch>
                      <a:fillRect/>
                    </a:stretch>
                  </pic:blipFill>
                  <pic:spPr>
                    <a:xfrm>
                      <a:off x="0" y="0"/>
                      <a:ext cx="1371600" cy="173736"/>
                    </a:xfrm>
                    <a:prstGeom prst="rect">
                      <a:avLst/>
                    </a:prstGeom>
                  </pic:spPr>
                </pic:pic>
              </a:graphicData>
            </a:graphic>
          </wp:inline>
        </w:drawing>
      </w:r>
      <w:r>
        <w:t xml:space="preserve"> computed via image</w:t>
      </w:r>
    </w:p>
    <w:tbl>
      <w:tblPr>
        <w:tblStyle w:val="TableGrid"/>
        <w:tblW w:w="9360" w:type="dxa"/>
        <w:tblInd w:w="0" w:type="dxa"/>
        <w:tblCellMar>
          <w:top w:w="0" w:type="dxa"/>
          <w:left w:w="0" w:type="dxa"/>
          <w:bottom w:w="0" w:type="dxa"/>
          <w:right w:w="0" w:type="dxa"/>
        </w:tblCellMar>
        <w:tblLook w:val="04A0" w:firstRow="1" w:lastRow="0" w:firstColumn="1" w:lastColumn="0" w:noHBand="0" w:noVBand="1"/>
      </w:tblPr>
      <w:tblGrid>
        <w:gridCol w:w="8985"/>
        <w:gridCol w:w="375"/>
      </w:tblGrid>
      <w:tr w:rsidR="005F5C4E" w14:paraId="51A983D1" w14:textId="77777777">
        <w:trPr>
          <w:trHeight w:val="272"/>
        </w:trPr>
        <w:tc>
          <w:tcPr>
            <w:tcW w:w="9006" w:type="dxa"/>
            <w:tcBorders>
              <w:top w:val="nil"/>
              <w:left w:val="nil"/>
              <w:bottom w:val="nil"/>
              <w:right w:val="nil"/>
            </w:tcBorders>
          </w:tcPr>
          <w:p w14:paraId="1C653B14" w14:textId="75F66DBD" w:rsidR="005F5C4E" w:rsidRDefault="00402717">
            <w:pPr>
              <w:spacing w:after="0" w:line="259" w:lineRule="auto"/>
              <w:ind w:left="0" w:firstLine="0"/>
              <w:jc w:val="left"/>
            </w:pPr>
            <w:r>
              <w:t xml:space="preserve">registration </w:t>
            </w:r>
            <w:del w:id="308" w:author="Love, Ephy" w:date="2019-10-11T11:23:00Z">
              <w:r w:rsidDel="00402542">
                <w:delText xml:space="preserve">through </w:delText>
              </w:r>
            </w:del>
            <w:ins w:id="309" w:author="Love, Ephy" w:date="2019-10-11T11:23:00Z">
              <w:r w:rsidR="00402542">
                <w:t>and</w:t>
              </w:r>
              <w:r w:rsidR="00402542">
                <w:t xml:space="preserve"> </w:t>
              </w:r>
            </w:ins>
            <w:r>
              <w:t>a phenomenological observation model</w:t>
            </w:r>
          </w:p>
        </w:tc>
        <w:tc>
          <w:tcPr>
            <w:tcW w:w="354" w:type="dxa"/>
            <w:tcBorders>
              <w:top w:val="nil"/>
              <w:left w:val="nil"/>
              <w:bottom w:val="nil"/>
              <w:right w:val="nil"/>
            </w:tcBorders>
          </w:tcPr>
          <w:p w14:paraId="729823FD" w14:textId="77777777" w:rsidR="005F5C4E" w:rsidRDefault="005F5C4E">
            <w:pPr>
              <w:spacing w:after="160" w:line="259" w:lineRule="auto"/>
              <w:ind w:left="0" w:firstLine="0"/>
              <w:jc w:val="left"/>
            </w:pPr>
          </w:p>
        </w:tc>
      </w:tr>
      <w:tr w:rsidR="005F5C4E" w14:paraId="11B48A0A" w14:textId="77777777">
        <w:trPr>
          <w:trHeight w:val="402"/>
        </w:trPr>
        <w:tc>
          <w:tcPr>
            <w:tcW w:w="9006" w:type="dxa"/>
            <w:tcBorders>
              <w:top w:val="nil"/>
              <w:left w:val="nil"/>
              <w:bottom w:val="nil"/>
              <w:right w:val="nil"/>
            </w:tcBorders>
          </w:tcPr>
          <w:p w14:paraId="6F32B9C5" w14:textId="77777777" w:rsidR="005F5C4E" w:rsidRDefault="00402717">
            <w:pPr>
              <w:tabs>
                <w:tab w:val="center" w:pos="3739"/>
                <w:tab w:val="center" w:pos="5919"/>
              </w:tabs>
              <w:spacing w:after="0" w:line="259" w:lineRule="auto"/>
              <w:ind w:left="0" w:firstLine="0"/>
              <w:jc w:val="left"/>
            </w:pPr>
            <w:r>
              <w:rPr>
                <w:rFonts w:ascii="Calibri" w:eastAsia="Calibri" w:hAnsi="Calibri" w:cs="Calibri"/>
                <w:sz w:val="22"/>
              </w:rPr>
              <w:tab/>
            </w:r>
            <w:proofErr w:type="spellStart"/>
            <w:r>
              <w:rPr>
                <w:i/>
              </w:rPr>
              <w:t>f</w:t>
            </w:r>
            <w:r>
              <w:t>¯</w:t>
            </w:r>
            <w:proofErr w:type="gramStart"/>
            <w:r>
              <w:rPr>
                <w:i/>
                <w:sz w:val="14"/>
              </w:rPr>
              <w:t>n,j</w:t>
            </w:r>
            <w:proofErr w:type="spellEnd"/>
            <w:proofErr w:type="gramEnd"/>
            <w:r>
              <w:rPr>
                <w:i/>
                <w:sz w:val="14"/>
              </w:rPr>
              <w:t xml:space="preserve"> </w:t>
            </w:r>
            <w:r>
              <w:rPr>
                <w:sz w:val="14"/>
              </w:rPr>
              <w:t xml:space="preserve">+ </w:t>
            </w:r>
            <w:r>
              <w:t xml:space="preserve">= </w:t>
            </w:r>
            <w:proofErr w:type="spellStart"/>
            <w:r>
              <w:rPr>
                <w:i/>
              </w:rPr>
              <w:t>f</w:t>
            </w:r>
            <w:r>
              <w:rPr>
                <w:i/>
                <w:sz w:val="14"/>
              </w:rPr>
              <w:t>n</w:t>
            </w:r>
            <w:proofErr w:type="spellEnd"/>
            <w:r>
              <w:rPr>
                <w:i/>
                <w:sz w:val="14"/>
              </w:rPr>
              <w:t>,</w:t>
            </w:r>
            <w:r>
              <w:rPr>
                <w:sz w:val="14"/>
              </w:rPr>
              <w:t>+</w:t>
            </w:r>
            <w:r>
              <w:t>(¯</w:t>
            </w:r>
            <w:proofErr w:type="spellStart"/>
            <w:r>
              <w:rPr>
                <w:i/>
              </w:rPr>
              <w:t>x</w:t>
            </w:r>
            <w:r>
              <w:rPr>
                <w:i/>
                <w:sz w:val="14"/>
              </w:rPr>
              <w:t>j</w:t>
            </w:r>
            <w:proofErr w:type="spellEnd"/>
            <w:r>
              <w:t xml:space="preserve">) + </w:t>
            </w:r>
            <w:proofErr w:type="spellStart"/>
            <w:r>
              <w:rPr>
                <w:i/>
              </w:rPr>
              <w:t>v</w:t>
            </w:r>
            <w:r>
              <w:rPr>
                <w:i/>
                <w:sz w:val="14"/>
              </w:rPr>
              <w:t>n,j</w:t>
            </w:r>
            <w:proofErr w:type="spellEnd"/>
            <w:r>
              <w:rPr>
                <w:i/>
                <w:sz w:val="14"/>
              </w:rPr>
              <w:t xml:space="preserve"> </w:t>
            </w:r>
            <w:r>
              <w:rPr>
                <w:sz w:val="14"/>
              </w:rPr>
              <w:t>+</w:t>
            </w:r>
            <w:r>
              <w:rPr>
                <w:i/>
              </w:rPr>
              <w:t>,</w:t>
            </w:r>
            <w:r>
              <w:rPr>
                <w:i/>
              </w:rPr>
              <w:tab/>
              <w:t xml:space="preserve">n </w:t>
            </w:r>
            <w:r>
              <w:t>= 1</w:t>
            </w:r>
            <w:r>
              <w:rPr>
                <w:i/>
              </w:rPr>
              <w:t xml:space="preserve">,...,N </w:t>
            </w:r>
            <w:r>
              <w:t>− 1</w:t>
            </w:r>
          </w:p>
        </w:tc>
        <w:tc>
          <w:tcPr>
            <w:tcW w:w="354" w:type="dxa"/>
            <w:tcBorders>
              <w:top w:val="nil"/>
              <w:left w:val="nil"/>
              <w:bottom w:val="nil"/>
              <w:right w:val="nil"/>
            </w:tcBorders>
          </w:tcPr>
          <w:p w14:paraId="080DBA66" w14:textId="77777777" w:rsidR="005F5C4E" w:rsidRDefault="00402717">
            <w:pPr>
              <w:spacing w:after="0" w:line="259" w:lineRule="auto"/>
              <w:ind w:left="0" w:firstLine="0"/>
            </w:pPr>
            <w:r>
              <w:t>(14)</w:t>
            </w:r>
          </w:p>
        </w:tc>
      </w:tr>
      <w:tr w:rsidR="005F5C4E" w14:paraId="52437817" w14:textId="77777777">
        <w:trPr>
          <w:trHeight w:val="307"/>
        </w:trPr>
        <w:tc>
          <w:tcPr>
            <w:tcW w:w="9006" w:type="dxa"/>
            <w:tcBorders>
              <w:top w:val="nil"/>
              <w:left w:val="nil"/>
              <w:bottom w:val="nil"/>
              <w:right w:val="nil"/>
            </w:tcBorders>
          </w:tcPr>
          <w:p w14:paraId="562050D6" w14:textId="77777777" w:rsidR="005F5C4E" w:rsidRDefault="00402717">
            <w:pPr>
              <w:spacing w:after="0" w:line="259" w:lineRule="auto"/>
              <w:ind w:left="2680" w:firstLine="0"/>
              <w:jc w:val="left"/>
            </w:pPr>
            <w:r>
              <w:rPr>
                <w:noProof/>
              </w:rPr>
              <w:drawing>
                <wp:inline distT="0" distB="0" distL="0" distR="0" wp14:anchorId="1F6F6DC0" wp14:editId="10D22795">
                  <wp:extent cx="2276856" cy="173736"/>
                  <wp:effectExtent l="0" t="0" r="0" b="0"/>
                  <wp:docPr id="43553" name="Picture 43553"/>
                  <wp:cNvGraphicFramePr/>
                  <a:graphic xmlns:a="http://schemas.openxmlformats.org/drawingml/2006/main">
                    <a:graphicData uri="http://schemas.openxmlformats.org/drawingml/2006/picture">
                      <pic:pic xmlns:pic="http://schemas.openxmlformats.org/drawingml/2006/picture">
                        <pic:nvPicPr>
                          <pic:cNvPr id="43553" name="Picture 43553"/>
                          <pic:cNvPicPr/>
                        </pic:nvPicPr>
                        <pic:blipFill>
                          <a:blip r:embed="rId36"/>
                          <a:stretch>
                            <a:fillRect/>
                          </a:stretch>
                        </pic:blipFill>
                        <pic:spPr>
                          <a:xfrm>
                            <a:off x="0" y="0"/>
                            <a:ext cx="2276856" cy="173736"/>
                          </a:xfrm>
                          <a:prstGeom prst="rect">
                            <a:avLst/>
                          </a:prstGeom>
                        </pic:spPr>
                      </pic:pic>
                    </a:graphicData>
                  </a:graphic>
                </wp:inline>
              </w:drawing>
            </w:r>
          </w:p>
        </w:tc>
        <w:tc>
          <w:tcPr>
            <w:tcW w:w="354" w:type="dxa"/>
            <w:tcBorders>
              <w:top w:val="nil"/>
              <w:left w:val="nil"/>
              <w:bottom w:val="nil"/>
              <w:right w:val="nil"/>
            </w:tcBorders>
          </w:tcPr>
          <w:p w14:paraId="30CA0C37" w14:textId="77777777" w:rsidR="005F5C4E" w:rsidRDefault="00402717">
            <w:pPr>
              <w:spacing w:after="0" w:line="259" w:lineRule="auto"/>
              <w:ind w:left="0" w:firstLine="0"/>
            </w:pPr>
            <w:r>
              <w:t>(15)</w:t>
            </w:r>
          </w:p>
        </w:tc>
      </w:tr>
    </w:tbl>
    <w:p w14:paraId="0162E998" w14:textId="7A03B6A1" w:rsidR="005F5C4E" w:rsidRDefault="00402717">
      <w:pPr>
        <w:ind w:left="-5"/>
      </w:pPr>
      <w:r>
        <w:t xml:space="preserve">where </w:t>
      </w:r>
      <w:r>
        <w:rPr>
          <w:noProof/>
        </w:rPr>
        <w:drawing>
          <wp:inline distT="0" distB="0" distL="0" distR="0" wp14:anchorId="694547E2" wp14:editId="21E39141">
            <wp:extent cx="569976" cy="155448"/>
            <wp:effectExtent l="0" t="0" r="0" b="0"/>
            <wp:docPr id="43550" name="Picture 43550"/>
            <wp:cNvGraphicFramePr/>
            <a:graphic xmlns:a="http://schemas.openxmlformats.org/drawingml/2006/main">
              <a:graphicData uri="http://schemas.openxmlformats.org/drawingml/2006/picture">
                <pic:pic xmlns:pic="http://schemas.openxmlformats.org/drawingml/2006/picture">
                  <pic:nvPicPr>
                    <pic:cNvPr id="43550" name="Picture 43550"/>
                    <pic:cNvPicPr/>
                  </pic:nvPicPr>
                  <pic:blipFill>
                    <a:blip r:embed="rId37"/>
                    <a:stretch>
                      <a:fillRect/>
                    </a:stretch>
                  </pic:blipFill>
                  <pic:spPr>
                    <a:xfrm>
                      <a:off x="0" y="0"/>
                      <a:ext cx="569976" cy="155448"/>
                    </a:xfrm>
                    <a:prstGeom prst="rect">
                      <a:avLst/>
                    </a:prstGeom>
                  </pic:spPr>
                </pic:pic>
              </a:graphicData>
            </a:graphic>
          </wp:inline>
        </w:drawing>
      </w:r>
      <w:r>
        <w:t xml:space="preserve"> and</w:t>
      </w:r>
      <w:r>
        <w:rPr>
          <w:noProof/>
        </w:rPr>
        <w:drawing>
          <wp:inline distT="0" distB="0" distL="0" distR="0" wp14:anchorId="32483086" wp14:editId="167A4A37">
            <wp:extent cx="548640" cy="146304"/>
            <wp:effectExtent l="0" t="0" r="0" b="0"/>
            <wp:docPr id="43551" name="Picture 43551"/>
            <wp:cNvGraphicFramePr/>
            <a:graphic xmlns:a="http://schemas.openxmlformats.org/drawingml/2006/main">
              <a:graphicData uri="http://schemas.openxmlformats.org/drawingml/2006/picture">
                <pic:pic xmlns:pic="http://schemas.openxmlformats.org/drawingml/2006/picture">
                  <pic:nvPicPr>
                    <pic:cNvPr id="43551" name="Picture 43551"/>
                    <pic:cNvPicPr/>
                  </pic:nvPicPr>
                  <pic:blipFill>
                    <a:blip r:embed="rId38"/>
                    <a:stretch>
                      <a:fillRect/>
                    </a:stretch>
                  </pic:blipFill>
                  <pic:spPr>
                    <a:xfrm>
                      <a:off x="0" y="0"/>
                      <a:ext cx="548640" cy="146304"/>
                    </a:xfrm>
                    <a:prstGeom prst="rect">
                      <a:avLst/>
                    </a:prstGeom>
                  </pic:spPr>
                </pic:pic>
              </a:graphicData>
            </a:graphic>
          </wp:inline>
        </w:drawing>
      </w:r>
      <w:r>
        <w:t xml:space="preserve"> are independent uncorrelated bivariate Gaussian random variables with </w:t>
      </w:r>
      <w:del w:id="310" w:author="Love, Ephy" w:date="2019-10-11T11:24:00Z">
        <w:r w:rsidDel="00402542">
          <w:delText xml:space="preserve">zero </w:delText>
        </w:r>
      </w:del>
      <w:r>
        <w:t>mean</w:t>
      </w:r>
      <w:ins w:id="311" w:author="Love, Ephy" w:date="2019-10-11T11:24:00Z">
        <w:r w:rsidR="00402542">
          <w:t xml:space="preserve"> zero</w:t>
        </w:r>
      </w:ins>
      <w:r>
        <w:t xml:space="preserve"> and variances </w:t>
      </w:r>
      <w:r>
        <w:rPr>
          <w:noProof/>
        </w:rPr>
        <w:drawing>
          <wp:inline distT="0" distB="0" distL="0" distR="0" wp14:anchorId="6C7DE908" wp14:editId="3561DBEE">
            <wp:extent cx="259080" cy="143256"/>
            <wp:effectExtent l="0" t="0" r="0" b="0"/>
            <wp:docPr id="43552" name="Picture 43552"/>
            <wp:cNvGraphicFramePr/>
            <a:graphic xmlns:a="http://schemas.openxmlformats.org/drawingml/2006/main">
              <a:graphicData uri="http://schemas.openxmlformats.org/drawingml/2006/picture">
                <pic:pic xmlns:pic="http://schemas.openxmlformats.org/drawingml/2006/picture">
                  <pic:nvPicPr>
                    <pic:cNvPr id="43552" name="Picture 43552"/>
                    <pic:cNvPicPr/>
                  </pic:nvPicPr>
                  <pic:blipFill>
                    <a:blip r:embed="rId39"/>
                    <a:stretch>
                      <a:fillRect/>
                    </a:stretch>
                  </pic:blipFill>
                  <pic:spPr>
                    <a:xfrm>
                      <a:off x="0" y="0"/>
                      <a:ext cx="259080" cy="143256"/>
                    </a:xfrm>
                    <a:prstGeom prst="rect">
                      <a:avLst/>
                    </a:prstGeom>
                  </pic:spPr>
                </pic:pic>
              </a:graphicData>
            </a:graphic>
          </wp:inline>
        </w:drawing>
      </w:r>
      <w:r>
        <w:t>0</w:t>
      </w:r>
      <w:ins w:id="312" w:author="Love, Ephy" w:date="2019-10-11T11:24:00Z">
        <w:r w:rsidR="00402542">
          <w:t xml:space="preserve"> (we will discuss this </w:t>
        </w:r>
        <w:r w:rsidR="00011F8E">
          <w:t xml:space="preserve">axiom </w:t>
        </w:r>
        <w:r w:rsidR="00402542">
          <w:t>later in greater detail as well)</w:t>
        </w:r>
      </w:ins>
      <w:del w:id="313" w:author="Love, Ephy" w:date="2019-10-11T11:24:00Z">
        <w:r w:rsidDel="00402542">
          <w:delText>, then discuss this later</w:delText>
        </w:r>
      </w:del>
      <w:r>
        <w:t>.</w:t>
      </w:r>
    </w:p>
    <w:p w14:paraId="4AA81A86" w14:textId="77777777" w:rsidR="005F5C4E" w:rsidRDefault="00402717">
      <w:pPr>
        <w:spacing w:after="300" w:line="259" w:lineRule="auto"/>
        <w:ind w:left="1872" w:firstLine="0"/>
        <w:jc w:val="left"/>
      </w:pPr>
      <w:r>
        <w:rPr>
          <w:noProof/>
        </w:rPr>
        <w:drawing>
          <wp:inline distT="0" distB="0" distL="0" distR="0" wp14:anchorId="063F1567" wp14:editId="3D24BF06">
            <wp:extent cx="3566134" cy="1877209"/>
            <wp:effectExtent l="0" t="0" r="0" b="0"/>
            <wp:docPr id="1415" name="Picture 1415"/>
            <wp:cNvGraphicFramePr/>
            <a:graphic xmlns:a="http://schemas.openxmlformats.org/drawingml/2006/main">
              <a:graphicData uri="http://schemas.openxmlformats.org/drawingml/2006/picture">
                <pic:pic xmlns:pic="http://schemas.openxmlformats.org/drawingml/2006/picture">
                  <pic:nvPicPr>
                    <pic:cNvPr id="1415" name="Picture 1415"/>
                    <pic:cNvPicPr/>
                  </pic:nvPicPr>
                  <pic:blipFill>
                    <a:blip r:embed="rId40"/>
                    <a:stretch>
                      <a:fillRect/>
                    </a:stretch>
                  </pic:blipFill>
                  <pic:spPr>
                    <a:xfrm>
                      <a:off x="0" y="0"/>
                      <a:ext cx="3566134" cy="1877209"/>
                    </a:xfrm>
                    <a:prstGeom prst="rect">
                      <a:avLst/>
                    </a:prstGeom>
                  </pic:spPr>
                </pic:pic>
              </a:graphicData>
            </a:graphic>
          </wp:inline>
        </w:drawing>
      </w:r>
    </w:p>
    <w:p w14:paraId="2E0E6A43" w14:textId="77777777" w:rsidR="005F5C4E" w:rsidRDefault="00402717">
      <w:pPr>
        <w:spacing w:after="399"/>
        <w:ind w:left="-5"/>
      </w:pPr>
      <w:r>
        <w:t>Figure 3: The relations of forward fields and backward fields are indicated here. (a) shows the approach depiction of forward displacement fields, (b) shows the approach depiction of backward displacement fields.</w:t>
      </w:r>
    </w:p>
    <w:p w14:paraId="7A0F5AA3" w14:textId="77777777" w:rsidR="005F5C4E" w:rsidRDefault="00402717">
      <w:pPr>
        <w:ind w:left="-5"/>
      </w:pPr>
      <w:proofErr w:type="spellStart"/>
      <w:r>
        <w:t>Eqs</w:t>
      </w:r>
      <w:proofErr w:type="spellEnd"/>
      <w:r>
        <w:t xml:space="preserve">. (9)-(12), can be discretized in space and, combined with </w:t>
      </w:r>
      <w:proofErr w:type="spellStart"/>
      <w:r>
        <w:t>eqs</w:t>
      </w:r>
      <w:proofErr w:type="spellEnd"/>
      <w:r>
        <w:t xml:space="preserve">. (14), (15), result in representations for each displacement field </w:t>
      </w:r>
      <w:proofErr w:type="gramStart"/>
      <w:r>
        <w:t>similar to</w:t>
      </w:r>
      <w:proofErr w:type="gramEnd"/>
      <w:r>
        <w:t xml:space="preserve"> the hidden Markov model (HMM) [2, 7, 39] resulting from the discretization of the forward field only. We employ the theory of Kalman filtering for the computation of our field estimates. Explicitly, to discretize </w:t>
      </w:r>
      <w:proofErr w:type="spellStart"/>
      <w:r>
        <w:t>eqs</w:t>
      </w:r>
      <w:proofErr w:type="spellEnd"/>
      <w:r>
        <w:t>. (9)-(12), we apply a grid of fixed positions {</w:t>
      </w:r>
      <w:r>
        <w:rPr>
          <w:i/>
        </w:rPr>
        <w:t>x</w:t>
      </w:r>
      <w:r>
        <w:t>¯¯</w:t>
      </w:r>
      <w:proofErr w:type="gramStart"/>
      <w:r>
        <w:rPr>
          <w:i/>
          <w:vertAlign w:val="superscript"/>
        </w:rPr>
        <w:t>λ</w:t>
      </w:r>
      <w:r>
        <w:t>}</w:t>
      </w:r>
      <w:proofErr w:type="spellStart"/>
      <w:r>
        <w:rPr>
          <w:vertAlign w:val="superscript"/>
        </w:rPr>
        <w:t>Λ</w:t>
      </w:r>
      <w:r>
        <w:rPr>
          <w:i/>
          <w:vertAlign w:val="subscript"/>
        </w:rPr>
        <w:t>λ</w:t>
      </w:r>
      <w:proofErr w:type="spellEnd"/>
      <w:proofErr w:type="gramEnd"/>
      <w:r>
        <w:rPr>
          <w:vertAlign w:val="subscript"/>
        </w:rPr>
        <w:t xml:space="preserve">=1 </w:t>
      </w:r>
      <w:r>
        <w:rPr>
          <w:sz w:val="31"/>
          <w:vertAlign w:val="superscript"/>
        </w:rPr>
        <w:t xml:space="preserve">⊂ </w:t>
      </w:r>
      <w:r>
        <w:rPr>
          <w:rFonts w:ascii="Calibri" w:eastAsia="Calibri" w:hAnsi="Calibri" w:cs="Calibri"/>
        </w:rPr>
        <w:t>R</w:t>
      </w:r>
      <w:r>
        <w:rPr>
          <w:vertAlign w:val="superscript"/>
        </w:rPr>
        <w:t xml:space="preserve">2 </w:t>
      </w:r>
      <w:r>
        <w:t>that may not, in general, coincide with {</w:t>
      </w:r>
      <w:proofErr w:type="spellStart"/>
      <w:r>
        <w:rPr>
          <w:i/>
        </w:rPr>
        <w:t>x</w:t>
      </w:r>
      <w:r>
        <w:t>¯</w:t>
      </w:r>
      <w:r>
        <w:rPr>
          <w:i/>
          <w:vertAlign w:val="superscript"/>
        </w:rPr>
        <w:t>j</w:t>
      </w:r>
      <w:proofErr w:type="spellEnd"/>
      <w:r>
        <w:t>}</w:t>
      </w:r>
      <w:r>
        <w:rPr>
          <w:i/>
          <w:vertAlign w:val="subscript"/>
        </w:rPr>
        <w:t>j</w:t>
      </w:r>
      <w:r>
        <w:t xml:space="preserve">. Next, let </w:t>
      </w:r>
      <w:proofErr w:type="spellStart"/>
      <w:r>
        <w:rPr>
          <w:i/>
        </w:rPr>
        <w:t>φ</w:t>
      </w:r>
      <w:proofErr w:type="gramStart"/>
      <w:r>
        <w:rPr>
          <w:i/>
          <w:vertAlign w:val="subscript"/>
        </w:rPr>
        <w:t>n</w:t>
      </w:r>
      <w:proofErr w:type="spellEnd"/>
      <w:r>
        <w:rPr>
          <w:i/>
          <w:vertAlign w:val="subscript"/>
        </w:rPr>
        <w:t>,</w:t>
      </w:r>
      <w:r>
        <w:rPr>
          <w:vertAlign w:val="subscript"/>
        </w:rPr>
        <w:t>+</w:t>
      </w:r>
      <w:r>
        <w:t>(</w:t>
      </w:r>
      <w:proofErr w:type="gramEnd"/>
      <w:r>
        <w:t xml:space="preserve">·) : </w:t>
      </w:r>
      <w:r>
        <w:rPr>
          <w:rFonts w:ascii="Calibri" w:eastAsia="Calibri" w:hAnsi="Calibri" w:cs="Calibri"/>
        </w:rPr>
        <w:t>R</w:t>
      </w:r>
      <w:r>
        <w:rPr>
          <w:vertAlign w:val="superscript"/>
        </w:rPr>
        <w:t xml:space="preserve">2 </w:t>
      </w:r>
      <w:r>
        <w:t xml:space="preserve">7→ </w:t>
      </w:r>
      <w:r>
        <w:rPr>
          <w:rFonts w:ascii="Calibri" w:eastAsia="Calibri" w:hAnsi="Calibri" w:cs="Calibri"/>
        </w:rPr>
        <w:t>R</w:t>
      </w:r>
      <w:r>
        <w:t xml:space="preserve">, with </w:t>
      </w:r>
      <w:r>
        <w:rPr>
          <w:i/>
        </w:rPr>
        <w:t xml:space="preserve">n </w:t>
      </w:r>
      <w:r>
        <w:t>= 1</w:t>
      </w:r>
      <w:r>
        <w:rPr>
          <w:i/>
        </w:rPr>
        <w:t xml:space="preserve">,...,N </w:t>
      </w:r>
      <w:r>
        <w:t xml:space="preserve">− 1, denote the x component of the displacement field </w:t>
      </w:r>
      <w:proofErr w:type="spellStart"/>
      <w:r>
        <w:rPr>
          <w:i/>
        </w:rPr>
        <w:t>f</w:t>
      </w:r>
      <w:r>
        <w:rPr>
          <w:i/>
          <w:vertAlign w:val="subscript"/>
        </w:rPr>
        <w:t>n</w:t>
      </w:r>
      <w:proofErr w:type="spellEnd"/>
      <w:r>
        <w:rPr>
          <w:i/>
          <w:vertAlign w:val="subscript"/>
        </w:rPr>
        <w:t>,</w:t>
      </w:r>
      <w:r>
        <w:rPr>
          <w:vertAlign w:val="subscript"/>
        </w:rPr>
        <w:t>+</w:t>
      </w:r>
      <w:r>
        <w:t>(·).</w:t>
      </w:r>
    </w:p>
    <w:p w14:paraId="3A15184D" w14:textId="77777777" w:rsidR="005F5C4E" w:rsidRDefault="00402717">
      <w:pPr>
        <w:spacing w:after="3"/>
        <w:ind w:left="-5"/>
      </w:pPr>
      <w:r>
        <w:t xml:space="preserve">Denote </w:t>
      </w:r>
      <w:r>
        <w:rPr>
          <w:noProof/>
        </w:rPr>
        <w:drawing>
          <wp:inline distT="0" distB="0" distL="0" distR="0" wp14:anchorId="45C12245" wp14:editId="1D4C89C9">
            <wp:extent cx="591312" cy="542544"/>
            <wp:effectExtent l="0" t="0" r="0" b="0"/>
            <wp:docPr id="43554" name="Picture 43554"/>
            <wp:cNvGraphicFramePr/>
            <a:graphic xmlns:a="http://schemas.openxmlformats.org/drawingml/2006/main">
              <a:graphicData uri="http://schemas.openxmlformats.org/drawingml/2006/picture">
                <pic:pic xmlns:pic="http://schemas.openxmlformats.org/drawingml/2006/picture">
                  <pic:nvPicPr>
                    <pic:cNvPr id="43554" name="Picture 43554"/>
                    <pic:cNvPicPr/>
                  </pic:nvPicPr>
                  <pic:blipFill>
                    <a:blip r:embed="rId41"/>
                    <a:stretch>
                      <a:fillRect/>
                    </a:stretch>
                  </pic:blipFill>
                  <pic:spPr>
                    <a:xfrm>
                      <a:off x="0" y="0"/>
                      <a:ext cx="591312" cy="542544"/>
                    </a:xfrm>
                    <a:prstGeom prst="rect">
                      <a:avLst/>
                    </a:prstGeom>
                  </pic:spPr>
                </pic:pic>
              </a:graphicData>
            </a:graphic>
          </wp:inline>
        </w:drawing>
      </w:r>
      <w:r>
        <w:t xml:space="preserve"> by </w:t>
      </w:r>
      <w:proofErr w:type="spellStart"/>
      <w:r>
        <w:t>Φ</w:t>
      </w:r>
      <w:proofErr w:type="gramStart"/>
      <w:r>
        <w:rPr>
          <w:i/>
          <w:vertAlign w:val="subscript"/>
        </w:rPr>
        <w:t>n</w:t>
      </w:r>
      <w:proofErr w:type="spellEnd"/>
      <w:r>
        <w:rPr>
          <w:i/>
          <w:vertAlign w:val="subscript"/>
        </w:rPr>
        <w:t>,</w:t>
      </w:r>
      <w:r>
        <w:rPr>
          <w:vertAlign w:val="subscript"/>
        </w:rPr>
        <w:t>+</w:t>
      </w:r>
      <w:proofErr w:type="gramEnd"/>
      <w:r>
        <w:t>(</w:t>
      </w:r>
      <w:r>
        <w:rPr>
          <w:i/>
        </w:rPr>
        <w:t>X</w:t>
      </w:r>
      <w:r>
        <w:rPr>
          <w:sz w:val="31"/>
          <w:vertAlign w:val="superscript"/>
        </w:rPr>
        <w:t>¯¯</w:t>
      </w:r>
      <w:r>
        <w:rPr>
          <w:vertAlign w:val="superscript"/>
        </w:rPr>
        <w:t>Λ</w:t>
      </w:r>
      <w:r>
        <w:t xml:space="preserve">) and denote </w:t>
      </w:r>
      <w:r>
        <w:rPr>
          <w:noProof/>
        </w:rPr>
        <w:drawing>
          <wp:inline distT="0" distB="0" distL="0" distR="0" wp14:anchorId="1C4E99E5" wp14:editId="0E72B0AC">
            <wp:extent cx="585216" cy="542544"/>
            <wp:effectExtent l="0" t="0" r="0" b="0"/>
            <wp:docPr id="43555" name="Picture 43555"/>
            <wp:cNvGraphicFramePr/>
            <a:graphic xmlns:a="http://schemas.openxmlformats.org/drawingml/2006/main">
              <a:graphicData uri="http://schemas.openxmlformats.org/drawingml/2006/picture">
                <pic:pic xmlns:pic="http://schemas.openxmlformats.org/drawingml/2006/picture">
                  <pic:nvPicPr>
                    <pic:cNvPr id="43555" name="Picture 43555"/>
                    <pic:cNvPicPr/>
                  </pic:nvPicPr>
                  <pic:blipFill>
                    <a:blip r:embed="rId42"/>
                    <a:stretch>
                      <a:fillRect/>
                    </a:stretch>
                  </pic:blipFill>
                  <pic:spPr>
                    <a:xfrm>
                      <a:off x="0" y="0"/>
                      <a:ext cx="585216" cy="542544"/>
                    </a:xfrm>
                    <a:prstGeom prst="rect">
                      <a:avLst/>
                    </a:prstGeom>
                  </pic:spPr>
                </pic:pic>
              </a:graphicData>
            </a:graphic>
          </wp:inline>
        </w:drawing>
      </w:r>
      <w:r>
        <w:t xml:space="preserve"> by </w:t>
      </w:r>
      <w:proofErr w:type="spellStart"/>
      <w:r>
        <w:t>Φ</w:t>
      </w:r>
      <w:r>
        <w:rPr>
          <w:i/>
          <w:vertAlign w:val="subscript"/>
        </w:rPr>
        <w:t>n</w:t>
      </w:r>
      <w:proofErr w:type="spellEnd"/>
      <w:r>
        <w:rPr>
          <w:i/>
          <w:vertAlign w:val="subscript"/>
        </w:rPr>
        <w:t>,</w:t>
      </w:r>
      <w:r>
        <w:rPr>
          <w:vertAlign w:val="subscript"/>
        </w:rPr>
        <w:t>+</w:t>
      </w:r>
      <w:r>
        <w:t>(</w:t>
      </w:r>
      <w:r>
        <w:rPr>
          <w:i/>
        </w:rPr>
        <w:t>X</w:t>
      </w:r>
      <w:r>
        <w:rPr>
          <w:sz w:val="31"/>
          <w:vertAlign w:val="superscript"/>
        </w:rPr>
        <w:t>¯</w:t>
      </w:r>
      <w:r>
        <w:rPr>
          <w:i/>
          <w:vertAlign w:val="superscript"/>
        </w:rPr>
        <w:t>J</w:t>
      </w:r>
      <w:r>
        <w:t>), then according to the Gaussian</w:t>
      </w:r>
    </w:p>
    <w:tbl>
      <w:tblPr>
        <w:tblStyle w:val="TableGrid"/>
        <w:tblW w:w="9360" w:type="dxa"/>
        <w:tblInd w:w="0" w:type="dxa"/>
        <w:tblCellMar>
          <w:top w:w="18" w:type="dxa"/>
          <w:left w:w="0" w:type="dxa"/>
          <w:bottom w:w="0" w:type="dxa"/>
          <w:right w:w="0" w:type="dxa"/>
        </w:tblCellMar>
        <w:tblLook w:val="04A0" w:firstRow="1" w:lastRow="0" w:firstColumn="1" w:lastColumn="0" w:noHBand="0" w:noVBand="1"/>
      </w:tblPr>
      <w:tblGrid>
        <w:gridCol w:w="2923"/>
        <w:gridCol w:w="2146"/>
        <w:gridCol w:w="3697"/>
        <w:gridCol w:w="594"/>
      </w:tblGrid>
      <w:tr w:rsidR="005F5C4E" w14:paraId="4DC3CAF3" w14:textId="77777777">
        <w:trPr>
          <w:trHeight w:val="303"/>
        </w:trPr>
        <w:tc>
          <w:tcPr>
            <w:tcW w:w="2923" w:type="dxa"/>
            <w:tcBorders>
              <w:top w:val="nil"/>
              <w:left w:val="nil"/>
              <w:bottom w:val="nil"/>
              <w:right w:val="nil"/>
            </w:tcBorders>
          </w:tcPr>
          <w:p w14:paraId="565209D4" w14:textId="77777777" w:rsidR="005F5C4E" w:rsidRDefault="00402717">
            <w:pPr>
              <w:spacing w:after="0" w:line="259" w:lineRule="auto"/>
              <w:ind w:left="0" w:firstLine="0"/>
              <w:jc w:val="left"/>
            </w:pPr>
            <w:r>
              <w:t xml:space="preserve">process </w:t>
            </w:r>
            <w:r>
              <w:rPr>
                <w:i/>
              </w:rPr>
              <w:t>u</w:t>
            </w:r>
            <w:proofErr w:type="gramStart"/>
            <w:r>
              <w:rPr>
                <w:vertAlign w:val="subscript"/>
              </w:rPr>
              <w:t>1</w:t>
            </w:r>
            <w:r>
              <w:rPr>
                <w:i/>
                <w:vertAlign w:val="subscript"/>
              </w:rPr>
              <w:t>,</w:t>
            </w:r>
            <w:r>
              <w:rPr>
                <w:vertAlign w:val="subscript"/>
              </w:rPr>
              <w:t>+</w:t>
            </w:r>
            <w:r>
              <w:t>(</w:t>
            </w:r>
            <w:proofErr w:type="gramEnd"/>
            <w:r>
              <w:t>·), eq. (9) becomes</w:t>
            </w:r>
          </w:p>
        </w:tc>
        <w:tc>
          <w:tcPr>
            <w:tcW w:w="2146" w:type="dxa"/>
            <w:tcBorders>
              <w:top w:val="nil"/>
              <w:left w:val="nil"/>
              <w:bottom w:val="nil"/>
              <w:right w:val="nil"/>
            </w:tcBorders>
          </w:tcPr>
          <w:p w14:paraId="244FEB46" w14:textId="77777777" w:rsidR="005F5C4E" w:rsidRDefault="005F5C4E">
            <w:pPr>
              <w:spacing w:after="160" w:line="259" w:lineRule="auto"/>
              <w:ind w:left="0" w:firstLine="0"/>
              <w:jc w:val="left"/>
            </w:pPr>
          </w:p>
        </w:tc>
        <w:tc>
          <w:tcPr>
            <w:tcW w:w="3697" w:type="dxa"/>
            <w:tcBorders>
              <w:top w:val="nil"/>
              <w:left w:val="nil"/>
              <w:bottom w:val="nil"/>
              <w:right w:val="nil"/>
            </w:tcBorders>
          </w:tcPr>
          <w:p w14:paraId="2901AD6E" w14:textId="77777777" w:rsidR="005F5C4E" w:rsidRDefault="005F5C4E">
            <w:pPr>
              <w:spacing w:after="160" w:line="259" w:lineRule="auto"/>
              <w:ind w:left="0" w:firstLine="0"/>
              <w:jc w:val="left"/>
            </w:pPr>
          </w:p>
        </w:tc>
        <w:tc>
          <w:tcPr>
            <w:tcW w:w="594" w:type="dxa"/>
            <w:tcBorders>
              <w:top w:val="nil"/>
              <w:left w:val="nil"/>
              <w:bottom w:val="nil"/>
              <w:right w:val="nil"/>
            </w:tcBorders>
          </w:tcPr>
          <w:p w14:paraId="40671600" w14:textId="77777777" w:rsidR="005F5C4E" w:rsidRDefault="005F5C4E">
            <w:pPr>
              <w:spacing w:after="160" w:line="259" w:lineRule="auto"/>
              <w:ind w:left="0" w:firstLine="0"/>
              <w:jc w:val="left"/>
            </w:pPr>
          </w:p>
        </w:tc>
      </w:tr>
      <w:tr w:rsidR="005F5C4E" w14:paraId="42E02108" w14:textId="77777777">
        <w:trPr>
          <w:trHeight w:val="609"/>
        </w:trPr>
        <w:tc>
          <w:tcPr>
            <w:tcW w:w="2923" w:type="dxa"/>
            <w:tcBorders>
              <w:top w:val="nil"/>
              <w:left w:val="nil"/>
              <w:bottom w:val="nil"/>
              <w:right w:val="nil"/>
            </w:tcBorders>
          </w:tcPr>
          <w:p w14:paraId="6B4DBB05" w14:textId="77777777" w:rsidR="005F5C4E" w:rsidRDefault="005F5C4E">
            <w:pPr>
              <w:spacing w:after="160" w:line="259" w:lineRule="auto"/>
              <w:ind w:left="0" w:firstLine="0"/>
              <w:jc w:val="left"/>
            </w:pPr>
          </w:p>
        </w:tc>
        <w:tc>
          <w:tcPr>
            <w:tcW w:w="2146" w:type="dxa"/>
            <w:tcBorders>
              <w:top w:val="nil"/>
              <w:left w:val="nil"/>
              <w:bottom w:val="nil"/>
              <w:right w:val="nil"/>
            </w:tcBorders>
          </w:tcPr>
          <w:p w14:paraId="200C9A7E" w14:textId="77777777" w:rsidR="005F5C4E" w:rsidRDefault="00402717">
            <w:pPr>
              <w:spacing w:after="0" w:line="259" w:lineRule="auto"/>
              <w:ind w:left="197" w:firstLine="0"/>
              <w:jc w:val="left"/>
            </w:pPr>
            <w:r>
              <w:rPr>
                <w:noProof/>
              </w:rPr>
              <w:drawing>
                <wp:inline distT="0" distB="0" distL="0" distR="0" wp14:anchorId="60F07F17" wp14:editId="05486F93">
                  <wp:extent cx="1127760" cy="323088"/>
                  <wp:effectExtent l="0" t="0" r="0" b="0"/>
                  <wp:docPr id="43562" name="Picture 43562"/>
                  <wp:cNvGraphicFramePr/>
                  <a:graphic xmlns:a="http://schemas.openxmlformats.org/drawingml/2006/main">
                    <a:graphicData uri="http://schemas.openxmlformats.org/drawingml/2006/picture">
                      <pic:pic xmlns:pic="http://schemas.openxmlformats.org/drawingml/2006/picture">
                        <pic:nvPicPr>
                          <pic:cNvPr id="43562" name="Picture 43562"/>
                          <pic:cNvPicPr/>
                        </pic:nvPicPr>
                        <pic:blipFill>
                          <a:blip r:embed="rId43"/>
                          <a:stretch>
                            <a:fillRect/>
                          </a:stretch>
                        </pic:blipFill>
                        <pic:spPr>
                          <a:xfrm>
                            <a:off x="0" y="0"/>
                            <a:ext cx="1127760" cy="323088"/>
                          </a:xfrm>
                          <a:prstGeom prst="rect">
                            <a:avLst/>
                          </a:prstGeom>
                        </pic:spPr>
                      </pic:pic>
                    </a:graphicData>
                  </a:graphic>
                </wp:inline>
              </w:drawing>
            </w:r>
          </w:p>
        </w:tc>
        <w:tc>
          <w:tcPr>
            <w:tcW w:w="3697" w:type="dxa"/>
            <w:tcBorders>
              <w:top w:val="nil"/>
              <w:left w:val="nil"/>
              <w:bottom w:val="nil"/>
              <w:right w:val="nil"/>
            </w:tcBorders>
            <w:vAlign w:val="bottom"/>
          </w:tcPr>
          <w:p w14:paraId="1E8F8800" w14:textId="77777777" w:rsidR="005F5C4E" w:rsidRDefault="00402717">
            <w:pPr>
              <w:spacing w:after="0" w:line="259" w:lineRule="auto"/>
              <w:ind w:left="0" w:firstLine="0"/>
              <w:jc w:val="left"/>
            </w:pPr>
            <w:r>
              <w:rPr>
                <w:noProof/>
              </w:rPr>
              <w:drawing>
                <wp:inline distT="0" distB="0" distL="0" distR="0" wp14:anchorId="46ED0230" wp14:editId="0D79D697">
                  <wp:extent cx="676656" cy="158496"/>
                  <wp:effectExtent l="0" t="0" r="0" b="0"/>
                  <wp:docPr id="43563" name="Picture 43563"/>
                  <wp:cNvGraphicFramePr/>
                  <a:graphic xmlns:a="http://schemas.openxmlformats.org/drawingml/2006/main">
                    <a:graphicData uri="http://schemas.openxmlformats.org/drawingml/2006/picture">
                      <pic:pic xmlns:pic="http://schemas.openxmlformats.org/drawingml/2006/picture">
                        <pic:nvPicPr>
                          <pic:cNvPr id="43563" name="Picture 43563"/>
                          <pic:cNvPicPr/>
                        </pic:nvPicPr>
                        <pic:blipFill>
                          <a:blip r:embed="rId44"/>
                          <a:stretch>
                            <a:fillRect/>
                          </a:stretch>
                        </pic:blipFill>
                        <pic:spPr>
                          <a:xfrm>
                            <a:off x="0" y="0"/>
                            <a:ext cx="676656" cy="158496"/>
                          </a:xfrm>
                          <a:prstGeom prst="rect">
                            <a:avLst/>
                          </a:prstGeom>
                        </pic:spPr>
                      </pic:pic>
                    </a:graphicData>
                  </a:graphic>
                </wp:inline>
              </w:drawing>
            </w:r>
            <w:r>
              <w:rPr>
                <w:i/>
              </w:rPr>
              <w:t>,</w:t>
            </w:r>
          </w:p>
        </w:tc>
        <w:tc>
          <w:tcPr>
            <w:tcW w:w="594" w:type="dxa"/>
            <w:tcBorders>
              <w:top w:val="nil"/>
              <w:left w:val="nil"/>
              <w:bottom w:val="nil"/>
              <w:right w:val="nil"/>
            </w:tcBorders>
            <w:vAlign w:val="bottom"/>
          </w:tcPr>
          <w:p w14:paraId="036132A2" w14:textId="77777777" w:rsidR="005F5C4E" w:rsidRDefault="00402717">
            <w:pPr>
              <w:spacing w:after="0" w:line="259" w:lineRule="auto"/>
              <w:ind w:left="0" w:firstLine="0"/>
              <w:jc w:val="right"/>
            </w:pPr>
            <w:r>
              <w:t>(16)</w:t>
            </w:r>
          </w:p>
        </w:tc>
      </w:tr>
    </w:tbl>
    <w:tbl>
      <w:tblPr>
        <w:tblStyle w:val="TableGrid"/>
        <w:tblpPr w:vertAnchor="text" w:tblpX="1119" w:tblpY="-18"/>
        <w:tblOverlap w:val="never"/>
        <w:tblW w:w="5231" w:type="dxa"/>
        <w:tblInd w:w="0" w:type="dxa"/>
        <w:tblCellMar>
          <w:top w:w="0" w:type="dxa"/>
          <w:left w:w="0" w:type="dxa"/>
          <w:bottom w:w="0" w:type="dxa"/>
          <w:right w:w="100" w:type="dxa"/>
        </w:tblCellMar>
        <w:tblLook w:val="04A0" w:firstRow="1" w:lastRow="0" w:firstColumn="1" w:lastColumn="0" w:noHBand="0" w:noVBand="1"/>
      </w:tblPr>
      <w:tblGrid>
        <w:gridCol w:w="1162"/>
        <w:gridCol w:w="465"/>
        <w:gridCol w:w="992"/>
        <w:gridCol w:w="1162"/>
        <w:gridCol w:w="465"/>
        <w:gridCol w:w="985"/>
      </w:tblGrid>
      <w:tr w:rsidR="005F5C4E" w14:paraId="38D75BC1" w14:textId="77777777">
        <w:trPr>
          <w:trHeight w:val="224"/>
        </w:trPr>
        <w:tc>
          <w:tcPr>
            <w:tcW w:w="1162" w:type="dxa"/>
            <w:tcBorders>
              <w:top w:val="nil"/>
              <w:left w:val="nil"/>
              <w:bottom w:val="nil"/>
              <w:right w:val="nil"/>
            </w:tcBorders>
          </w:tcPr>
          <w:p w14:paraId="2B6001E1" w14:textId="77777777" w:rsidR="005F5C4E" w:rsidRDefault="00402717">
            <w:pPr>
              <w:spacing w:after="0" w:line="259" w:lineRule="auto"/>
              <w:ind w:left="114" w:firstLine="0"/>
              <w:jc w:val="left"/>
            </w:pPr>
            <w:r>
              <w:rPr>
                <w:i/>
              </w:rPr>
              <w:lastRenderedPageBreak/>
              <w:t>K</w:t>
            </w:r>
            <w:r>
              <w:t>(</w:t>
            </w:r>
            <w:r>
              <w:rPr>
                <w:i/>
              </w:rPr>
              <w:t>x</w:t>
            </w:r>
            <w:r>
              <w:t>¯¯</w:t>
            </w:r>
            <w:proofErr w:type="gramStart"/>
            <w:r>
              <w:rPr>
                <w:vertAlign w:val="superscript"/>
              </w:rPr>
              <w:t>1</w:t>
            </w:r>
            <w:r>
              <w:rPr>
                <w:i/>
              </w:rPr>
              <w:t>,x</w:t>
            </w:r>
            <w:proofErr w:type="gramEnd"/>
            <w:r>
              <w:t>¯¯</w:t>
            </w:r>
            <w:r>
              <w:rPr>
                <w:vertAlign w:val="superscript"/>
              </w:rPr>
              <w:t>1</w:t>
            </w:r>
            <w:r>
              <w:t>)</w:t>
            </w:r>
          </w:p>
        </w:tc>
        <w:tc>
          <w:tcPr>
            <w:tcW w:w="465" w:type="dxa"/>
            <w:tcBorders>
              <w:top w:val="nil"/>
              <w:left w:val="nil"/>
              <w:bottom w:val="nil"/>
              <w:right w:val="nil"/>
            </w:tcBorders>
          </w:tcPr>
          <w:p w14:paraId="1D34E3A4" w14:textId="77777777" w:rsidR="005F5C4E" w:rsidRDefault="00402717">
            <w:pPr>
              <w:spacing w:after="0" w:line="259" w:lineRule="auto"/>
              <w:ind w:left="0" w:firstLine="0"/>
              <w:jc w:val="left"/>
            </w:pPr>
            <w:r>
              <w:t>···</w:t>
            </w:r>
          </w:p>
        </w:tc>
        <w:tc>
          <w:tcPr>
            <w:tcW w:w="992" w:type="dxa"/>
            <w:tcBorders>
              <w:top w:val="nil"/>
              <w:left w:val="nil"/>
              <w:bottom w:val="nil"/>
              <w:right w:val="single" w:sz="3" w:space="0" w:color="000000"/>
            </w:tcBorders>
          </w:tcPr>
          <w:p w14:paraId="110DC852" w14:textId="77777777" w:rsidR="005F5C4E" w:rsidRDefault="00402717">
            <w:pPr>
              <w:spacing w:after="0" w:line="259" w:lineRule="auto"/>
              <w:ind w:left="15" w:firstLine="0"/>
              <w:jc w:val="left"/>
            </w:pPr>
            <w:r>
              <w:rPr>
                <w:i/>
              </w:rPr>
              <w:t>K</w:t>
            </w:r>
            <w:r>
              <w:t>(</w:t>
            </w:r>
            <w:r>
              <w:rPr>
                <w:i/>
              </w:rPr>
              <w:t>x</w:t>
            </w:r>
            <w:r>
              <w:t>¯¯</w:t>
            </w:r>
            <w:proofErr w:type="gramStart"/>
            <w:r>
              <w:rPr>
                <w:vertAlign w:val="superscript"/>
              </w:rPr>
              <w:t>1</w:t>
            </w:r>
            <w:r>
              <w:rPr>
                <w:i/>
              </w:rPr>
              <w:t>,x</w:t>
            </w:r>
            <w:proofErr w:type="gramEnd"/>
            <w:r>
              <w:t>¯¯</w:t>
            </w:r>
            <w:r>
              <w:rPr>
                <w:vertAlign w:val="superscript"/>
              </w:rPr>
              <w:t>Λ</w:t>
            </w:r>
            <w:r>
              <w:t>)</w:t>
            </w:r>
          </w:p>
        </w:tc>
        <w:tc>
          <w:tcPr>
            <w:tcW w:w="1162" w:type="dxa"/>
            <w:tcBorders>
              <w:top w:val="nil"/>
              <w:left w:val="single" w:sz="3" w:space="0" w:color="000000"/>
              <w:bottom w:val="nil"/>
              <w:right w:val="nil"/>
            </w:tcBorders>
          </w:tcPr>
          <w:p w14:paraId="58CABF0A" w14:textId="77777777" w:rsidR="005F5C4E" w:rsidRDefault="00402717">
            <w:pPr>
              <w:spacing w:after="0" w:line="259" w:lineRule="auto"/>
              <w:ind w:left="62" w:firstLine="0"/>
              <w:jc w:val="left"/>
            </w:pPr>
            <w:r>
              <w:rPr>
                <w:noProof/>
              </w:rPr>
              <w:drawing>
                <wp:inline distT="0" distB="0" distL="0" distR="0" wp14:anchorId="162A0898" wp14:editId="6598695C">
                  <wp:extent cx="518160" cy="140208"/>
                  <wp:effectExtent l="0" t="0" r="0" b="0"/>
                  <wp:docPr id="43560" name="Picture 43560"/>
                  <wp:cNvGraphicFramePr/>
                  <a:graphic xmlns:a="http://schemas.openxmlformats.org/drawingml/2006/main">
                    <a:graphicData uri="http://schemas.openxmlformats.org/drawingml/2006/picture">
                      <pic:pic xmlns:pic="http://schemas.openxmlformats.org/drawingml/2006/picture">
                        <pic:nvPicPr>
                          <pic:cNvPr id="43560" name="Picture 43560"/>
                          <pic:cNvPicPr/>
                        </pic:nvPicPr>
                        <pic:blipFill>
                          <a:blip r:embed="rId45"/>
                          <a:stretch>
                            <a:fillRect/>
                          </a:stretch>
                        </pic:blipFill>
                        <pic:spPr>
                          <a:xfrm>
                            <a:off x="0" y="0"/>
                            <a:ext cx="518160" cy="140208"/>
                          </a:xfrm>
                          <a:prstGeom prst="rect">
                            <a:avLst/>
                          </a:prstGeom>
                        </pic:spPr>
                      </pic:pic>
                    </a:graphicData>
                  </a:graphic>
                </wp:inline>
              </w:drawing>
            </w:r>
          </w:p>
        </w:tc>
        <w:tc>
          <w:tcPr>
            <w:tcW w:w="465" w:type="dxa"/>
            <w:tcBorders>
              <w:top w:val="nil"/>
              <w:left w:val="nil"/>
              <w:bottom w:val="nil"/>
              <w:right w:val="nil"/>
            </w:tcBorders>
          </w:tcPr>
          <w:p w14:paraId="750FC6E2" w14:textId="77777777" w:rsidR="005F5C4E" w:rsidRDefault="00402717">
            <w:pPr>
              <w:spacing w:after="0" w:line="259" w:lineRule="auto"/>
              <w:ind w:left="0" w:firstLine="0"/>
              <w:jc w:val="left"/>
            </w:pPr>
            <w:r>
              <w:t>···</w:t>
            </w:r>
          </w:p>
        </w:tc>
        <w:tc>
          <w:tcPr>
            <w:tcW w:w="985" w:type="dxa"/>
            <w:tcBorders>
              <w:top w:val="nil"/>
              <w:left w:val="nil"/>
              <w:bottom w:val="nil"/>
              <w:right w:val="nil"/>
            </w:tcBorders>
          </w:tcPr>
          <w:p w14:paraId="794DCDA6" w14:textId="77777777" w:rsidR="005F5C4E" w:rsidRDefault="00402717">
            <w:pPr>
              <w:spacing w:after="0" w:line="259" w:lineRule="auto"/>
              <w:ind w:left="-45" w:firstLine="0"/>
              <w:jc w:val="left"/>
            </w:pPr>
            <w:r>
              <w:rPr>
                <w:noProof/>
              </w:rPr>
              <w:drawing>
                <wp:inline distT="0" distB="0" distL="0" distR="0" wp14:anchorId="230EECD4" wp14:editId="0EA044E7">
                  <wp:extent cx="530352" cy="143256"/>
                  <wp:effectExtent l="0" t="0" r="0" b="0"/>
                  <wp:docPr id="43561" name="Picture 43561"/>
                  <wp:cNvGraphicFramePr/>
                  <a:graphic xmlns:a="http://schemas.openxmlformats.org/drawingml/2006/main">
                    <a:graphicData uri="http://schemas.openxmlformats.org/drawingml/2006/picture">
                      <pic:pic xmlns:pic="http://schemas.openxmlformats.org/drawingml/2006/picture">
                        <pic:nvPicPr>
                          <pic:cNvPr id="43561" name="Picture 43561"/>
                          <pic:cNvPicPr/>
                        </pic:nvPicPr>
                        <pic:blipFill>
                          <a:blip r:embed="rId46"/>
                          <a:stretch>
                            <a:fillRect/>
                          </a:stretch>
                        </pic:blipFill>
                        <pic:spPr>
                          <a:xfrm>
                            <a:off x="0" y="0"/>
                            <a:ext cx="530352" cy="143256"/>
                          </a:xfrm>
                          <a:prstGeom prst="rect">
                            <a:avLst/>
                          </a:prstGeom>
                        </pic:spPr>
                      </pic:pic>
                    </a:graphicData>
                  </a:graphic>
                </wp:inline>
              </w:drawing>
            </w:r>
          </w:p>
        </w:tc>
      </w:tr>
      <w:tr w:rsidR="005F5C4E" w14:paraId="5224A6EB" w14:textId="77777777">
        <w:trPr>
          <w:trHeight w:val="370"/>
        </w:trPr>
        <w:tc>
          <w:tcPr>
            <w:tcW w:w="1162" w:type="dxa"/>
            <w:tcBorders>
              <w:top w:val="nil"/>
              <w:left w:val="nil"/>
              <w:bottom w:val="nil"/>
              <w:right w:val="nil"/>
            </w:tcBorders>
          </w:tcPr>
          <w:p w14:paraId="38E7DE18" w14:textId="77777777" w:rsidR="005F5C4E" w:rsidRDefault="00402717">
            <w:pPr>
              <w:spacing w:after="0" w:line="259" w:lineRule="auto"/>
              <w:ind w:left="0" w:firstLine="0"/>
              <w:jc w:val="center"/>
            </w:pPr>
            <w:r>
              <w:t>...</w:t>
            </w:r>
          </w:p>
        </w:tc>
        <w:tc>
          <w:tcPr>
            <w:tcW w:w="465" w:type="dxa"/>
            <w:tcBorders>
              <w:top w:val="nil"/>
              <w:left w:val="nil"/>
              <w:bottom w:val="nil"/>
              <w:right w:val="nil"/>
            </w:tcBorders>
          </w:tcPr>
          <w:p w14:paraId="32401689" w14:textId="77777777" w:rsidR="005F5C4E" w:rsidRDefault="00402717">
            <w:pPr>
              <w:spacing w:after="0" w:line="259" w:lineRule="auto"/>
              <w:ind w:left="28" w:firstLine="0"/>
              <w:jc w:val="left"/>
            </w:pPr>
            <w:r>
              <w:t>...</w:t>
            </w:r>
          </w:p>
        </w:tc>
        <w:tc>
          <w:tcPr>
            <w:tcW w:w="992" w:type="dxa"/>
            <w:tcBorders>
              <w:top w:val="nil"/>
              <w:left w:val="nil"/>
              <w:bottom w:val="nil"/>
              <w:right w:val="single" w:sz="3" w:space="0" w:color="000000"/>
            </w:tcBorders>
          </w:tcPr>
          <w:p w14:paraId="5FAD5B1C" w14:textId="77777777" w:rsidR="005F5C4E" w:rsidRDefault="00402717">
            <w:pPr>
              <w:spacing w:after="0" w:line="259" w:lineRule="auto"/>
              <w:ind w:left="0" w:firstLine="0"/>
              <w:jc w:val="center"/>
            </w:pPr>
            <w:r>
              <w:t>...</w:t>
            </w:r>
          </w:p>
        </w:tc>
        <w:tc>
          <w:tcPr>
            <w:tcW w:w="1162" w:type="dxa"/>
            <w:tcBorders>
              <w:top w:val="nil"/>
              <w:left w:val="single" w:sz="3" w:space="0" w:color="000000"/>
              <w:bottom w:val="nil"/>
              <w:right w:val="nil"/>
            </w:tcBorders>
          </w:tcPr>
          <w:p w14:paraId="188D3D1B" w14:textId="77777777" w:rsidR="005F5C4E" w:rsidRDefault="00402717">
            <w:pPr>
              <w:spacing w:after="0" w:line="259" w:lineRule="auto"/>
              <w:ind w:left="0" w:firstLine="0"/>
              <w:jc w:val="center"/>
            </w:pPr>
            <w:r>
              <w:t>...</w:t>
            </w:r>
          </w:p>
        </w:tc>
        <w:tc>
          <w:tcPr>
            <w:tcW w:w="465" w:type="dxa"/>
            <w:tcBorders>
              <w:top w:val="nil"/>
              <w:left w:val="nil"/>
              <w:bottom w:val="nil"/>
              <w:right w:val="nil"/>
            </w:tcBorders>
          </w:tcPr>
          <w:p w14:paraId="7D6DF8EA" w14:textId="77777777" w:rsidR="005F5C4E" w:rsidRDefault="00402717">
            <w:pPr>
              <w:spacing w:after="0" w:line="259" w:lineRule="auto"/>
              <w:ind w:left="28" w:firstLine="0"/>
              <w:jc w:val="left"/>
            </w:pPr>
            <w:r>
              <w:t>...</w:t>
            </w:r>
          </w:p>
        </w:tc>
        <w:tc>
          <w:tcPr>
            <w:tcW w:w="985" w:type="dxa"/>
            <w:tcBorders>
              <w:top w:val="nil"/>
              <w:left w:val="nil"/>
              <w:bottom w:val="nil"/>
              <w:right w:val="nil"/>
            </w:tcBorders>
          </w:tcPr>
          <w:p w14:paraId="7EF32D7A" w14:textId="77777777" w:rsidR="005F5C4E" w:rsidRDefault="00402717">
            <w:pPr>
              <w:spacing w:after="0" w:line="259" w:lineRule="auto"/>
              <w:ind w:left="0" w:firstLine="0"/>
              <w:jc w:val="center"/>
            </w:pPr>
            <w:r>
              <w:t>...</w:t>
            </w:r>
          </w:p>
        </w:tc>
      </w:tr>
      <w:tr w:rsidR="005F5C4E" w14:paraId="35472A05" w14:textId="77777777">
        <w:trPr>
          <w:trHeight w:val="261"/>
        </w:trPr>
        <w:tc>
          <w:tcPr>
            <w:tcW w:w="1162" w:type="dxa"/>
            <w:tcBorders>
              <w:top w:val="nil"/>
              <w:left w:val="nil"/>
              <w:bottom w:val="single" w:sz="3" w:space="0" w:color="000000"/>
              <w:right w:val="nil"/>
            </w:tcBorders>
          </w:tcPr>
          <w:p w14:paraId="63245A1D" w14:textId="77777777" w:rsidR="005F5C4E" w:rsidRDefault="00402717">
            <w:pPr>
              <w:spacing w:after="0" w:line="259" w:lineRule="auto"/>
              <w:ind w:left="100" w:firstLine="0"/>
              <w:jc w:val="left"/>
            </w:pPr>
            <w:r>
              <w:rPr>
                <w:i/>
              </w:rPr>
              <w:t>K</w:t>
            </w:r>
            <w:r>
              <w:t>(</w:t>
            </w:r>
            <w:r>
              <w:rPr>
                <w:i/>
              </w:rPr>
              <w:t>x</w:t>
            </w:r>
            <w:r>
              <w:t>¯¯</w:t>
            </w:r>
            <w:proofErr w:type="spellStart"/>
            <w:proofErr w:type="gramStart"/>
            <w:r>
              <w:rPr>
                <w:vertAlign w:val="superscript"/>
              </w:rPr>
              <w:t>Λ</w:t>
            </w:r>
            <w:r>
              <w:rPr>
                <w:i/>
              </w:rPr>
              <w:t>,x</w:t>
            </w:r>
            <w:proofErr w:type="spellEnd"/>
            <w:proofErr w:type="gramEnd"/>
            <w:r>
              <w:t>¯¯</w:t>
            </w:r>
            <w:r>
              <w:rPr>
                <w:vertAlign w:val="superscript"/>
              </w:rPr>
              <w:t>1</w:t>
            </w:r>
            <w:r>
              <w:t>)</w:t>
            </w:r>
          </w:p>
        </w:tc>
        <w:tc>
          <w:tcPr>
            <w:tcW w:w="465" w:type="dxa"/>
            <w:tcBorders>
              <w:top w:val="nil"/>
              <w:left w:val="nil"/>
              <w:bottom w:val="single" w:sz="3" w:space="0" w:color="000000"/>
              <w:right w:val="nil"/>
            </w:tcBorders>
          </w:tcPr>
          <w:p w14:paraId="04A1F516" w14:textId="77777777" w:rsidR="005F5C4E" w:rsidRDefault="00402717">
            <w:pPr>
              <w:spacing w:after="0" w:line="259" w:lineRule="auto"/>
              <w:ind w:left="0" w:firstLine="0"/>
              <w:jc w:val="left"/>
            </w:pPr>
            <w:r>
              <w:t>···</w:t>
            </w:r>
          </w:p>
        </w:tc>
        <w:tc>
          <w:tcPr>
            <w:tcW w:w="992" w:type="dxa"/>
            <w:tcBorders>
              <w:top w:val="nil"/>
              <w:left w:val="nil"/>
              <w:bottom w:val="single" w:sz="3" w:space="0" w:color="000000"/>
              <w:right w:val="single" w:sz="3" w:space="0" w:color="000000"/>
            </w:tcBorders>
          </w:tcPr>
          <w:p w14:paraId="54440BB5" w14:textId="77777777" w:rsidR="005F5C4E" w:rsidRDefault="00402717">
            <w:pPr>
              <w:spacing w:after="0" w:line="259" w:lineRule="auto"/>
              <w:ind w:left="0" w:firstLine="0"/>
            </w:pPr>
            <w:r>
              <w:rPr>
                <w:i/>
              </w:rPr>
              <w:t>K</w:t>
            </w:r>
            <w:r>
              <w:t>(</w:t>
            </w:r>
            <w:r>
              <w:rPr>
                <w:i/>
              </w:rPr>
              <w:t>x</w:t>
            </w:r>
            <w:r>
              <w:t>¯¯</w:t>
            </w:r>
            <w:proofErr w:type="spellStart"/>
            <w:proofErr w:type="gramStart"/>
            <w:r>
              <w:rPr>
                <w:vertAlign w:val="superscript"/>
              </w:rPr>
              <w:t>Λ</w:t>
            </w:r>
            <w:r>
              <w:rPr>
                <w:i/>
              </w:rPr>
              <w:t>,x</w:t>
            </w:r>
            <w:proofErr w:type="spellEnd"/>
            <w:proofErr w:type="gramEnd"/>
            <w:r>
              <w:t>¯¯</w:t>
            </w:r>
            <w:r>
              <w:rPr>
                <w:vertAlign w:val="superscript"/>
              </w:rPr>
              <w:t>Λ</w:t>
            </w:r>
            <w:r>
              <w:t>)</w:t>
            </w:r>
          </w:p>
        </w:tc>
        <w:tc>
          <w:tcPr>
            <w:tcW w:w="1162" w:type="dxa"/>
            <w:tcBorders>
              <w:top w:val="nil"/>
              <w:left w:val="single" w:sz="3" w:space="0" w:color="000000"/>
              <w:bottom w:val="single" w:sz="3" w:space="0" w:color="000000"/>
              <w:right w:val="nil"/>
            </w:tcBorders>
          </w:tcPr>
          <w:p w14:paraId="5181F9DE" w14:textId="77777777" w:rsidR="005F5C4E" w:rsidRDefault="00402717">
            <w:pPr>
              <w:spacing w:after="0" w:line="259" w:lineRule="auto"/>
              <w:ind w:left="100" w:firstLine="0"/>
              <w:jc w:val="left"/>
            </w:pPr>
            <w:r>
              <w:rPr>
                <w:i/>
              </w:rPr>
              <w:t>K</w:t>
            </w:r>
            <w:r>
              <w:t>(</w:t>
            </w:r>
            <w:r>
              <w:rPr>
                <w:i/>
              </w:rPr>
              <w:t>x</w:t>
            </w:r>
            <w:r>
              <w:t>¯¯</w:t>
            </w:r>
            <w:proofErr w:type="gramStart"/>
            <w:r>
              <w:rPr>
                <w:vertAlign w:val="superscript"/>
              </w:rPr>
              <w:t>Λ</w:t>
            </w:r>
            <w:r>
              <w:rPr>
                <w:i/>
              </w:rPr>
              <w:t>,x</w:t>
            </w:r>
            <w:proofErr w:type="gramEnd"/>
            <w:r>
              <w:t>¯</w:t>
            </w:r>
            <w:r>
              <w:rPr>
                <w:vertAlign w:val="superscript"/>
              </w:rPr>
              <w:t>1</w:t>
            </w:r>
            <w:r>
              <w:t>)</w:t>
            </w:r>
          </w:p>
        </w:tc>
        <w:tc>
          <w:tcPr>
            <w:tcW w:w="465" w:type="dxa"/>
            <w:tcBorders>
              <w:top w:val="nil"/>
              <w:left w:val="nil"/>
              <w:bottom w:val="single" w:sz="3" w:space="0" w:color="000000"/>
              <w:right w:val="nil"/>
            </w:tcBorders>
          </w:tcPr>
          <w:p w14:paraId="025B8EB2" w14:textId="77777777" w:rsidR="005F5C4E" w:rsidRDefault="00402717">
            <w:pPr>
              <w:spacing w:after="0" w:line="259" w:lineRule="auto"/>
              <w:ind w:left="0" w:firstLine="0"/>
              <w:jc w:val="left"/>
            </w:pPr>
            <w:r>
              <w:t>···</w:t>
            </w:r>
          </w:p>
        </w:tc>
        <w:tc>
          <w:tcPr>
            <w:tcW w:w="985" w:type="dxa"/>
            <w:tcBorders>
              <w:top w:val="nil"/>
              <w:left w:val="nil"/>
              <w:bottom w:val="single" w:sz="3" w:space="0" w:color="000000"/>
              <w:right w:val="nil"/>
            </w:tcBorders>
          </w:tcPr>
          <w:p w14:paraId="0D7DFC5D" w14:textId="77777777" w:rsidR="005F5C4E" w:rsidRDefault="00402717">
            <w:pPr>
              <w:spacing w:after="0" w:line="259" w:lineRule="auto"/>
              <w:ind w:left="0" w:firstLine="0"/>
            </w:pPr>
            <w:r>
              <w:rPr>
                <w:i/>
              </w:rPr>
              <w:t>K</w:t>
            </w:r>
            <w:r>
              <w:t>(</w:t>
            </w:r>
            <w:r>
              <w:rPr>
                <w:i/>
              </w:rPr>
              <w:t>x</w:t>
            </w:r>
            <w:r>
              <w:t>¯¯</w:t>
            </w:r>
            <w:proofErr w:type="spellStart"/>
            <w:proofErr w:type="gramStart"/>
            <w:r>
              <w:rPr>
                <w:vertAlign w:val="superscript"/>
              </w:rPr>
              <w:t>Λ</w:t>
            </w:r>
            <w:r>
              <w:rPr>
                <w:i/>
              </w:rPr>
              <w:t>,x</w:t>
            </w:r>
            <w:proofErr w:type="gramEnd"/>
            <w:r>
              <w:t>¯</w:t>
            </w:r>
            <w:r>
              <w:rPr>
                <w:i/>
                <w:vertAlign w:val="superscript"/>
              </w:rPr>
              <w:t>J</w:t>
            </w:r>
            <w:proofErr w:type="spellEnd"/>
            <w:r>
              <w:t>)</w:t>
            </w:r>
          </w:p>
        </w:tc>
      </w:tr>
      <w:tr w:rsidR="005F5C4E" w14:paraId="2075E1B5" w14:textId="77777777">
        <w:trPr>
          <w:trHeight w:val="228"/>
        </w:trPr>
        <w:tc>
          <w:tcPr>
            <w:tcW w:w="1162" w:type="dxa"/>
            <w:tcBorders>
              <w:top w:val="single" w:sz="3" w:space="0" w:color="000000"/>
              <w:left w:val="nil"/>
              <w:bottom w:val="nil"/>
              <w:right w:val="nil"/>
            </w:tcBorders>
          </w:tcPr>
          <w:p w14:paraId="0623CF12" w14:textId="77777777" w:rsidR="005F5C4E" w:rsidRDefault="00402717">
            <w:pPr>
              <w:spacing w:after="0" w:line="259" w:lineRule="auto"/>
              <w:ind w:left="114" w:firstLine="0"/>
              <w:jc w:val="left"/>
            </w:pPr>
            <w:r>
              <w:rPr>
                <w:i/>
              </w:rPr>
              <w:t>K</w:t>
            </w:r>
            <w:r>
              <w:t>(¯</w:t>
            </w:r>
            <w:r>
              <w:rPr>
                <w:i/>
              </w:rPr>
              <w:t>x</w:t>
            </w:r>
            <w:proofErr w:type="gramStart"/>
            <w:r>
              <w:rPr>
                <w:vertAlign w:val="superscript"/>
              </w:rPr>
              <w:t>1</w:t>
            </w:r>
            <w:r>
              <w:rPr>
                <w:i/>
              </w:rPr>
              <w:t>,x</w:t>
            </w:r>
            <w:proofErr w:type="gramEnd"/>
            <w:r>
              <w:t>¯¯</w:t>
            </w:r>
            <w:r>
              <w:rPr>
                <w:vertAlign w:val="superscript"/>
              </w:rPr>
              <w:t>1</w:t>
            </w:r>
            <w:r>
              <w:t>)</w:t>
            </w:r>
          </w:p>
        </w:tc>
        <w:tc>
          <w:tcPr>
            <w:tcW w:w="465" w:type="dxa"/>
            <w:tcBorders>
              <w:top w:val="single" w:sz="3" w:space="0" w:color="000000"/>
              <w:left w:val="nil"/>
              <w:bottom w:val="nil"/>
              <w:right w:val="nil"/>
            </w:tcBorders>
          </w:tcPr>
          <w:p w14:paraId="26CBA36F" w14:textId="77777777" w:rsidR="005F5C4E" w:rsidRDefault="00402717">
            <w:pPr>
              <w:spacing w:after="0" w:line="259" w:lineRule="auto"/>
              <w:ind w:left="0" w:firstLine="0"/>
              <w:jc w:val="left"/>
            </w:pPr>
            <w:r>
              <w:t>···</w:t>
            </w:r>
          </w:p>
        </w:tc>
        <w:tc>
          <w:tcPr>
            <w:tcW w:w="992" w:type="dxa"/>
            <w:tcBorders>
              <w:top w:val="single" w:sz="3" w:space="0" w:color="000000"/>
              <w:left w:val="nil"/>
              <w:bottom w:val="nil"/>
              <w:right w:val="single" w:sz="3" w:space="0" w:color="000000"/>
            </w:tcBorders>
          </w:tcPr>
          <w:p w14:paraId="6D498E25" w14:textId="77777777" w:rsidR="005F5C4E" w:rsidRDefault="00402717">
            <w:pPr>
              <w:spacing w:after="0" w:line="259" w:lineRule="auto"/>
              <w:ind w:left="15" w:firstLine="0"/>
              <w:jc w:val="left"/>
            </w:pPr>
            <w:r>
              <w:rPr>
                <w:i/>
              </w:rPr>
              <w:t>K</w:t>
            </w:r>
            <w:r>
              <w:t>(¯</w:t>
            </w:r>
            <w:r>
              <w:rPr>
                <w:i/>
              </w:rPr>
              <w:t>x</w:t>
            </w:r>
            <w:proofErr w:type="gramStart"/>
            <w:r>
              <w:rPr>
                <w:vertAlign w:val="superscript"/>
              </w:rPr>
              <w:t>1</w:t>
            </w:r>
            <w:r>
              <w:rPr>
                <w:i/>
              </w:rPr>
              <w:t>,x</w:t>
            </w:r>
            <w:proofErr w:type="gramEnd"/>
            <w:r>
              <w:t>¯¯</w:t>
            </w:r>
            <w:r>
              <w:rPr>
                <w:vertAlign w:val="superscript"/>
              </w:rPr>
              <w:t>Λ</w:t>
            </w:r>
            <w:r>
              <w:t>)</w:t>
            </w:r>
          </w:p>
        </w:tc>
        <w:tc>
          <w:tcPr>
            <w:tcW w:w="1162" w:type="dxa"/>
            <w:tcBorders>
              <w:top w:val="single" w:sz="3" w:space="0" w:color="000000"/>
              <w:left w:val="single" w:sz="3" w:space="0" w:color="000000"/>
              <w:bottom w:val="nil"/>
              <w:right w:val="nil"/>
            </w:tcBorders>
          </w:tcPr>
          <w:p w14:paraId="39DF23D1" w14:textId="77777777" w:rsidR="005F5C4E" w:rsidRDefault="00402717">
            <w:pPr>
              <w:spacing w:after="0" w:line="259" w:lineRule="auto"/>
              <w:ind w:left="114" w:firstLine="0"/>
              <w:jc w:val="left"/>
            </w:pPr>
            <w:r>
              <w:rPr>
                <w:i/>
              </w:rPr>
              <w:t>K</w:t>
            </w:r>
            <w:r>
              <w:t>(¯</w:t>
            </w:r>
            <w:r>
              <w:rPr>
                <w:i/>
              </w:rPr>
              <w:t>x</w:t>
            </w:r>
            <w:proofErr w:type="gramStart"/>
            <w:r>
              <w:rPr>
                <w:vertAlign w:val="superscript"/>
              </w:rPr>
              <w:t>1</w:t>
            </w:r>
            <w:r>
              <w:rPr>
                <w:i/>
              </w:rPr>
              <w:t>,x</w:t>
            </w:r>
            <w:proofErr w:type="gramEnd"/>
            <w:r>
              <w:t>¯</w:t>
            </w:r>
            <w:r>
              <w:rPr>
                <w:vertAlign w:val="superscript"/>
              </w:rPr>
              <w:t>1</w:t>
            </w:r>
            <w:r>
              <w:t>)</w:t>
            </w:r>
          </w:p>
        </w:tc>
        <w:tc>
          <w:tcPr>
            <w:tcW w:w="465" w:type="dxa"/>
            <w:tcBorders>
              <w:top w:val="single" w:sz="3" w:space="0" w:color="000000"/>
              <w:left w:val="nil"/>
              <w:bottom w:val="nil"/>
              <w:right w:val="nil"/>
            </w:tcBorders>
          </w:tcPr>
          <w:p w14:paraId="406DE4DD" w14:textId="77777777" w:rsidR="005F5C4E" w:rsidRDefault="00402717">
            <w:pPr>
              <w:spacing w:after="0" w:line="259" w:lineRule="auto"/>
              <w:ind w:left="0" w:firstLine="0"/>
              <w:jc w:val="left"/>
            </w:pPr>
            <w:r>
              <w:t>···</w:t>
            </w:r>
          </w:p>
        </w:tc>
        <w:tc>
          <w:tcPr>
            <w:tcW w:w="985" w:type="dxa"/>
            <w:tcBorders>
              <w:top w:val="single" w:sz="3" w:space="0" w:color="000000"/>
              <w:left w:val="nil"/>
              <w:bottom w:val="nil"/>
              <w:right w:val="nil"/>
            </w:tcBorders>
          </w:tcPr>
          <w:p w14:paraId="52F1C741" w14:textId="77777777" w:rsidR="005F5C4E" w:rsidRDefault="00402717">
            <w:pPr>
              <w:spacing w:after="0" w:line="259" w:lineRule="auto"/>
              <w:ind w:left="15" w:firstLine="0"/>
              <w:jc w:val="left"/>
            </w:pPr>
            <w:r>
              <w:rPr>
                <w:i/>
              </w:rPr>
              <w:t>K</w:t>
            </w:r>
            <w:r>
              <w:t>(¯</w:t>
            </w:r>
            <w:r>
              <w:rPr>
                <w:i/>
              </w:rPr>
              <w:t>x</w:t>
            </w:r>
            <w:proofErr w:type="gramStart"/>
            <w:r>
              <w:rPr>
                <w:vertAlign w:val="superscript"/>
              </w:rPr>
              <w:t>1</w:t>
            </w:r>
            <w:r>
              <w:rPr>
                <w:i/>
              </w:rPr>
              <w:t>,x</w:t>
            </w:r>
            <w:proofErr w:type="gramEnd"/>
            <w:r>
              <w:t>¯</w:t>
            </w:r>
            <w:r>
              <w:rPr>
                <w:i/>
                <w:vertAlign w:val="superscript"/>
              </w:rPr>
              <w:t>J</w:t>
            </w:r>
            <w:r>
              <w:t>)</w:t>
            </w:r>
          </w:p>
        </w:tc>
      </w:tr>
      <w:tr w:rsidR="005F5C4E" w14:paraId="43E0CBB1" w14:textId="77777777">
        <w:trPr>
          <w:trHeight w:val="370"/>
        </w:trPr>
        <w:tc>
          <w:tcPr>
            <w:tcW w:w="1162" w:type="dxa"/>
            <w:tcBorders>
              <w:top w:val="nil"/>
              <w:left w:val="nil"/>
              <w:bottom w:val="nil"/>
              <w:right w:val="nil"/>
            </w:tcBorders>
          </w:tcPr>
          <w:p w14:paraId="65608F1B" w14:textId="77777777" w:rsidR="005F5C4E" w:rsidRDefault="00402717">
            <w:pPr>
              <w:spacing w:after="0" w:line="259" w:lineRule="auto"/>
              <w:ind w:left="0" w:firstLine="0"/>
              <w:jc w:val="center"/>
            </w:pPr>
            <w:r>
              <w:t>...</w:t>
            </w:r>
          </w:p>
        </w:tc>
        <w:tc>
          <w:tcPr>
            <w:tcW w:w="465" w:type="dxa"/>
            <w:tcBorders>
              <w:top w:val="nil"/>
              <w:left w:val="nil"/>
              <w:bottom w:val="nil"/>
              <w:right w:val="nil"/>
            </w:tcBorders>
          </w:tcPr>
          <w:p w14:paraId="445EDB0C" w14:textId="77777777" w:rsidR="005F5C4E" w:rsidRDefault="00402717">
            <w:pPr>
              <w:spacing w:after="0" w:line="259" w:lineRule="auto"/>
              <w:ind w:left="28" w:firstLine="0"/>
              <w:jc w:val="left"/>
            </w:pPr>
            <w:r>
              <w:t>...</w:t>
            </w:r>
          </w:p>
        </w:tc>
        <w:tc>
          <w:tcPr>
            <w:tcW w:w="992" w:type="dxa"/>
            <w:tcBorders>
              <w:top w:val="nil"/>
              <w:left w:val="nil"/>
              <w:bottom w:val="nil"/>
              <w:right w:val="single" w:sz="3" w:space="0" w:color="000000"/>
            </w:tcBorders>
          </w:tcPr>
          <w:p w14:paraId="060625D8" w14:textId="77777777" w:rsidR="005F5C4E" w:rsidRDefault="00402717">
            <w:pPr>
              <w:spacing w:after="0" w:line="259" w:lineRule="auto"/>
              <w:ind w:left="0" w:firstLine="0"/>
              <w:jc w:val="center"/>
            </w:pPr>
            <w:r>
              <w:t>...</w:t>
            </w:r>
          </w:p>
        </w:tc>
        <w:tc>
          <w:tcPr>
            <w:tcW w:w="1162" w:type="dxa"/>
            <w:tcBorders>
              <w:top w:val="nil"/>
              <w:left w:val="single" w:sz="3" w:space="0" w:color="000000"/>
              <w:bottom w:val="nil"/>
              <w:right w:val="nil"/>
            </w:tcBorders>
          </w:tcPr>
          <w:p w14:paraId="34E671B6" w14:textId="77777777" w:rsidR="005F5C4E" w:rsidRDefault="00402717">
            <w:pPr>
              <w:spacing w:after="0" w:line="259" w:lineRule="auto"/>
              <w:ind w:left="0" w:firstLine="0"/>
              <w:jc w:val="center"/>
            </w:pPr>
            <w:r>
              <w:t>...</w:t>
            </w:r>
          </w:p>
        </w:tc>
        <w:tc>
          <w:tcPr>
            <w:tcW w:w="465" w:type="dxa"/>
            <w:tcBorders>
              <w:top w:val="nil"/>
              <w:left w:val="nil"/>
              <w:bottom w:val="nil"/>
              <w:right w:val="nil"/>
            </w:tcBorders>
          </w:tcPr>
          <w:p w14:paraId="07A52D56" w14:textId="77777777" w:rsidR="005F5C4E" w:rsidRDefault="00402717">
            <w:pPr>
              <w:spacing w:after="0" w:line="259" w:lineRule="auto"/>
              <w:ind w:left="28" w:firstLine="0"/>
              <w:jc w:val="left"/>
            </w:pPr>
            <w:r>
              <w:t>...</w:t>
            </w:r>
          </w:p>
        </w:tc>
        <w:tc>
          <w:tcPr>
            <w:tcW w:w="985" w:type="dxa"/>
            <w:tcBorders>
              <w:top w:val="nil"/>
              <w:left w:val="nil"/>
              <w:bottom w:val="nil"/>
              <w:right w:val="nil"/>
            </w:tcBorders>
          </w:tcPr>
          <w:p w14:paraId="66C8E407" w14:textId="77777777" w:rsidR="005F5C4E" w:rsidRDefault="00402717">
            <w:pPr>
              <w:spacing w:after="0" w:line="259" w:lineRule="auto"/>
              <w:ind w:left="0" w:firstLine="0"/>
              <w:jc w:val="center"/>
            </w:pPr>
            <w:r>
              <w:t>...</w:t>
            </w:r>
          </w:p>
        </w:tc>
      </w:tr>
      <w:tr w:rsidR="005F5C4E" w14:paraId="3F959277" w14:textId="77777777">
        <w:trPr>
          <w:trHeight w:val="257"/>
        </w:trPr>
        <w:tc>
          <w:tcPr>
            <w:tcW w:w="1162" w:type="dxa"/>
            <w:tcBorders>
              <w:top w:val="nil"/>
              <w:left w:val="nil"/>
              <w:bottom w:val="nil"/>
              <w:right w:val="nil"/>
            </w:tcBorders>
          </w:tcPr>
          <w:p w14:paraId="21F31567" w14:textId="77777777" w:rsidR="005F5C4E" w:rsidRDefault="00402717">
            <w:pPr>
              <w:spacing w:after="0" w:line="259" w:lineRule="auto"/>
              <w:ind w:left="103" w:firstLine="0"/>
              <w:jc w:val="left"/>
            </w:pPr>
            <w:r>
              <w:rPr>
                <w:i/>
              </w:rPr>
              <w:t>K</w:t>
            </w:r>
            <w:r>
              <w:t>(¯</w:t>
            </w:r>
            <w:proofErr w:type="spellStart"/>
            <w:proofErr w:type="gramStart"/>
            <w:r>
              <w:rPr>
                <w:i/>
              </w:rPr>
              <w:t>x</w:t>
            </w:r>
            <w:r>
              <w:rPr>
                <w:i/>
                <w:vertAlign w:val="superscript"/>
              </w:rPr>
              <w:t>J</w:t>
            </w:r>
            <w:r>
              <w:rPr>
                <w:i/>
              </w:rPr>
              <w:t>,x</w:t>
            </w:r>
            <w:proofErr w:type="spellEnd"/>
            <w:proofErr w:type="gramEnd"/>
            <w:r>
              <w:t>¯¯</w:t>
            </w:r>
            <w:r>
              <w:rPr>
                <w:vertAlign w:val="superscript"/>
              </w:rPr>
              <w:t>1</w:t>
            </w:r>
            <w:r>
              <w:t>)</w:t>
            </w:r>
          </w:p>
        </w:tc>
        <w:tc>
          <w:tcPr>
            <w:tcW w:w="465" w:type="dxa"/>
            <w:tcBorders>
              <w:top w:val="nil"/>
              <w:left w:val="nil"/>
              <w:bottom w:val="nil"/>
              <w:right w:val="nil"/>
            </w:tcBorders>
          </w:tcPr>
          <w:p w14:paraId="0588CA91" w14:textId="77777777" w:rsidR="005F5C4E" w:rsidRDefault="00402717">
            <w:pPr>
              <w:spacing w:after="0" w:line="259" w:lineRule="auto"/>
              <w:ind w:left="0" w:firstLine="0"/>
              <w:jc w:val="left"/>
            </w:pPr>
            <w:r>
              <w:t>···</w:t>
            </w:r>
          </w:p>
        </w:tc>
        <w:tc>
          <w:tcPr>
            <w:tcW w:w="992" w:type="dxa"/>
            <w:tcBorders>
              <w:top w:val="nil"/>
              <w:left w:val="nil"/>
              <w:bottom w:val="nil"/>
              <w:right w:val="single" w:sz="3" w:space="0" w:color="000000"/>
            </w:tcBorders>
          </w:tcPr>
          <w:p w14:paraId="6BCFCE5A" w14:textId="77777777" w:rsidR="005F5C4E" w:rsidRDefault="00402717">
            <w:pPr>
              <w:spacing w:after="0" w:line="259" w:lineRule="auto"/>
              <w:ind w:left="4" w:firstLine="0"/>
              <w:jc w:val="left"/>
            </w:pPr>
            <w:r>
              <w:rPr>
                <w:i/>
              </w:rPr>
              <w:t>K</w:t>
            </w:r>
            <w:r>
              <w:t>(¯</w:t>
            </w:r>
            <w:proofErr w:type="spellStart"/>
            <w:proofErr w:type="gramStart"/>
            <w:r>
              <w:rPr>
                <w:i/>
              </w:rPr>
              <w:t>x</w:t>
            </w:r>
            <w:r>
              <w:rPr>
                <w:i/>
                <w:vertAlign w:val="superscript"/>
              </w:rPr>
              <w:t>J</w:t>
            </w:r>
            <w:r>
              <w:rPr>
                <w:i/>
              </w:rPr>
              <w:t>,x</w:t>
            </w:r>
            <w:proofErr w:type="spellEnd"/>
            <w:proofErr w:type="gramEnd"/>
            <w:r>
              <w:t>¯¯</w:t>
            </w:r>
            <w:r>
              <w:rPr>
                <w:vertAlign w:val="superscript"/>
              </w:rPr>
              <w:t>Λ</w:t>
            </w:r>
            <w:r>
              <w:t>)</w:t>
            </w:r>
          </w:p>
        </w:tc>
        <w:tc>
          <w:tcPr>
            <w:tcW w:w="1162" w:type="dxa"/>
            <w:tcBorders>
              <w:top w:val="nil"/>
              <w:left w:val="single" w:sz="3" w:space="0" w:color="000000"/>
              <w:bottom w:val="nil"/>
              <w:right w:val="nil"/>
            </w:tcBorders>
          </w:tcPr>
          <w:p w14:paraId="1E2C3CF2" w14:textId="77777777" w:rsidR="005F5C4E" w:rsidRDefault="00402717">
            <w:pPr>
              <w:spacing w:after="0" w:line="259" w:lineRule="auto"/>
              <w:ind w:left="104" w:firstLine="0"/>
              <w:jc w:val="left"/>
            </w:pPr>
            <w:r>
              <w:rPr>
                <w:i/>
              </w:rPr>
              <w:t>K</w:t>
            </w:r>
            <w:r>
              <w:t>(¯</w:t>
            </w:r>
            <w:proofErr w:type="gramStart"/>
            <w:r>
              <w:rPr>
                <w:i/>
              </w:rPr>
              <w:t>x</w:t>
            </w:r>
            <w:r>
              <w:rPr>
                <w:i/>
                <w:vertAlign w:val="superscript"/>
              </w:rPr>
              <w:t>J</w:t>
            </w:r>
            <w:r>
              <w:rPr>
                <w:i/>
              </w:rPr>
              <w:t>,x</w:t>
            </w:r>
            <w:proofErr w:type="gramEnd"/>
            <w:r>
              <w:t>¯</w:t>
            </w:r>
            <w:r>
              <w:rPr>
                <w:vertAlign w:val="superscript"/>
              </w:rPr>
              <w:t>1</w:t>
            </w:r>
            <w:r>
              <w:t>)</w:t>
            </w:r>
          </w:p>
        </w:tc>
        <w:tc>
          <w:tcPr>
            <w:tcW w:w="465" w:type="dxa"/>
            <w:tcBorders>
              <w:top w:val="nil"/>
              <w:left w:val="nil"/>
              <w:bottom w:val="nil"/>
              <w:right w:val="nil"/>
            </w:tcBorders>
          </w:tcPr>
          <w:p w14:paraId="222AD945" w14:textId="77777777" w:rsidR="005F5C4E" w:rsidRDefault="00402717">
            <w:pPr>
              <w:spacing w:after="0" w:line="259" w:lineRule="auto"/>
              <w:ind w:left="0" w:firstLine="0"/>
              <w:jc w:val="left"/>
            </w:pPr>
            <w:r>
              <w:t>···</w:t>
            </w:r>
          </w:p>
        </w:tc>
        <w:tc>
          <w:tcPr>
            <w:tcW w:w="985" w:type="dxa"/>
            <w:tcBorders>
              <w:top w:val="nil"/>
              <w:left w:val="nil"/>
              <w:bottom w:val="nil"/>
              <w:right w:val="nil"/>
            </w:tcBorders>
          </w:tcPr>
          <w:p w14:paraId="60DDFF3C" w14:textId="77777777" w:rsidR="005F5C4E" w:rsidRDefault="00402717">
            <w:pPr>
              <w:spacing w:after="0" w:line="259" w:lineRule="auto"/>
              <w:ind w:left="4" w:firstLine="0"/>
              <w:jc w:val="left"/>
            </w:pPr>
            <w:r>
              <w:rPr>
                <w:i/>
              </w:rPr>
              <w:t>K</w:t>
            </w:r>
            <w:r>
              <w:t>(¯</w:t>
            </w:r>
            <w:proofErr w:type="spellStart"/>
            <w:proofErr w:type="gramStart"/>
            <w:r>
              <w:rPr>
                <w:i/>
              </w:rPr>
              <w:t>x</w:t>
            </w:r>
            <w:r>
              <w:rPr>
                <w:i/>
                <w:vertAlign w:val="superscript"/>
              </w:rPr>
              <w:t>J</w:t>
            </w:r>
            <w:r>
              <w:rPr>
                <w:i/>
              </w:rPr>
              <w:t>,x</w:t>
            </w:r>
            <w:proofErr w:type="gramEnd"/>
            <w:r>
              <w:t>¯</w:t>
            </w:r>
            <w:r>
              <w:rPr>
                <w:i/>
                <w:vertAlign w:val="superscript"/>
              </w:rPr>
              <w:t>J</w:t>
            </w:r>
            <w:proofErr w:type="spellEnd"/>
            <w:r>
              <w:t>)</w:t>
            </w:r>
          </w:p>
        </w:tc>
      </w:tr>
    </w:tbl>
    <w:p w14:paraId="6820A7C2" w14:textId="77777777" w:rsidR="005F5C4E" w:rsidRDefault="00402717">
      <w:pPr>
        <w:spacing w:after="94" w:line="262" w:lineRule="auto"/>
        <w:ind w:left="981"/>
        <w:jc w:val="left"/>
      </w:pPr>
      <w:r>
        <w:t></w:t>
      </w:r>
    </w:p>
    <w:p w14:paraId="47D0B716" w14:textId="77777777" w:rsidR="005F5C4E" w:rsidRDefault="00402717">
      <w:pPr>
        <w:spacing w:after="0" w:line="262" w:lineRule="auto"/>
        <w:ind w:left="981"/>
        <w:jc w:val="left"/>
      </w:pPr>
      <w:r>
        <w:t></w:t>
      </w:r>
    </w:p>
    <w:p w14:paraId="2D0C9944" w14:textId="77777777" w:rsidR="005F5C4E" w:rsidRDefault="00402717">
      <w:pPr>
        <w:spacing w:after="0" w:line="262" w:lineRule="auto"/>
        <w:ind w:left="981"/>
        <w:jc w:val="left"/>
      </w:pPr>
      <w:r>
        <w:t></w:t>
      </w:r>
    </w:p>
    <w:p w14:paraId="57608A1D" w14:textId="77777777" w:rsidR="005F5C4E" w:rsidRDefault="00402717">
      <w:pPr>
        <w:spacing w:after="0"/>
        <w:ind w:left="-15" w:right="2368" w:firstLine="986"/>
      </w:pPr>
      <w:r>
        <w:t xml:space="preserve"> where Σ = </w:t>
      </w:r>
      <w:r>
        <w:rPr>
          <w:sz w:val="31"/>
          <w:vertAlign w:val="superscript"/>
        </w:rPr>
        <w:t></w:t>
      </w:r>
      <w:r>
        <w:rPr>
          <w:sz w:val="31"/>
          <w:vertAlign w:val="subscript"/>
        </w:rPr>
        <w:t></w:t>
      </w:r>
      <w:r>
        <w:rPr>
          <w:sz w:val="31"/>
          <w:vertAlign w:val="superscript"/>
        </w:rPr>
        <w:t></w:t>
      </w:r>
      <w:r>
        <w:rPr>
          <w:sz w:val="31"/>
          <w:vertAlign w:val="subscript"/>
        </w:rPr>
        <w:t></w:t>
      </w:r>
      <w:r>
        <w:t>.</w:t>
      </w:r>
    </w:p>
    <w:p w14:paraId="2D9F4E28" w14:textId="77777777" w:rsidR="005F5C4E" w:rsidRDefault="00402717">
      <w:pPr>
        <w:spacing w:after="0" w:line="262" w:lineRule="auto"/>
        <w:ind w:left="981"/>
        <w:jc w:val="left"/>
      </w:pPr>
      <w:r>
        <w:t></w:t>
      </w:r>
    </w:p>
    <w:p w14:paraId="53862348" w14:textId="77777777" w:rsidR="005F5C4E" w:rsidRDefault="00402717">
      <w:pPr>
        <w:spacing w:after="0" w:line="262" w:lineRule="auto"/>
        <w:ind w:left="981"/>
        <w:jc w:val="left"/>
      </w:pPr>
      <w:r>
        <w:t></w:t>
      </w:r>
    </w:p>
    <w:p w14:paraId="5C045753" w14:textId="77777777" w:rsidR="005F5C4E" w:rsidRDefault="00402717">
      <w:pPr>
        <w:spacing w:after="0" w:line="262" w:lineRule="auto"/>
        <w:ind w:left="981"/>
        <w:jc w:val="left"/>
      </w:pPr>
      <w:r>
        <w:t></w:t>
      </w:r>
    </w:p>
    <w:p w14:paraId="2D96E0A6" w14:textId="77777777" w:rsidR="005F5C4E" w:rsidRDefault="00402717">
      <w:pPr>
        <w:spacing w:after="331" w:line="262" w:lineRule="auto"/>
        <w:ind w:left="981"/>
        <w:jc w:val="left"/>
      </w:pPr>
      <w:r>
        <w:t></w:t>
      </w:r>
    </w:p>
    <w:p w14:paraId="1034FD73" w14:textId="77777777" w:rsidR="005F5C4E" w:rsidRDefault="00402717">
      <w:pPr>
        <w:spacing w:after="111"/>
        <w:ind w:left="-5"/>
      </w:pPr>
      <w:r>
        <w:t>According to the Gaussian processes</w:t>
      </w:r>
      <w:r>
        <w:rPr>
          <w:noProof/>
        </w:rPr>
        <w:drawing>
          <wp:inline distT="0" distB="0" distL="0" distR="0" wp14:anchorId="35801B20" wp14:editId="0E9D5FDD">
            <wp:extent cx="716280" cy="155448"/>
            <wp:effectExtent l="0" t="0" r="0" b="0"/>
            <wp:docPr id="43556" name="Picture 43556"/>
            <wp:cNvGraphicFramePr/>
            <a:graphic xmlns:a="http://schemas.openxmlformats.org/drawingml/2006/main">
              <a:graphicData uri="http://schemas.openxmlformats.org/drawingml/2006/picture">
                <pic:pic xmlns:pic="http://schemas.openxmlformats.org/drawingml/2006/picture">
                  <pic:nvPicPr>
                    <pic:cNvPr id="43556" name="Picture 43556"/>
                    <pic:cNvPicPr/>
                  </pic:nvPicPr>
                  <pic:blipFill>
                    <a:blip r:embed="rId47"/>
                    <a:stretch>
                      <a:fillRect/>
                    </a:stretch>
                  </pic:blipFill>
                  <pic:spPr>
                    <a:xfrm>
                      <a:off x="0" y="0"/>
                      <a:ext cx="716280" cy="155448"/>
                    </a:xfrm>
                    <a:prstGeom prst="rect">
                      <a:avLst/>
                    </a:prstGeom>
                  </pic:spPr>
                </pic:pic>
              </a:graphicData>
            </a:graphic>
          </wp:inline>
        </w:drawing>
      </w:r>
      <w:r>
        <w:t xml:space="preserve">, </w:t>
      </w:r>
      <w:proofErr w:type="spellStart"/>
      <w:r>
        <w:t>eqs</w:t>
      </w:r>
      <w:proofErr w:type="spellEnd"/>
      <w:r>
        <w:t>. (10) become</w:t>
      </w:r>
    </w:p>
    <w:p w14:paraId="5BEBE0A5" w14:textId="77777777" w:rsidR="005F5C4E" w:rsidRDefault="00402717">
      <w:pPr>
        <w:tabs>
          <w:tab w:val="center" w:pos="4670"/>
          <w:tab w:val="right" w:pos="9360"/>
        </w:tabs>
        <w:spacing w:after="310" w:line="259" w:lineRule="auto"/>
        <w:ind w:left="0" w:right="-15" w:firstLine="0"/>
        <w:jc w:val="left"/>
      </w:pPr>
      <w:r>
        <w:rPr>
          <w:rFonts w:ascii="Calibri" w:eastAsia="Calibri" w:hAnsi="Calibri" w:cs="Calibri"/>
          <w:sz w:val="22"/>
        </w:rPr>
        <w:tab/>
      </w:r>
      <w:r>
        <w:rPr>
          <w:noProof/>
        </w:rPr>
        <w:drawing>
          <wp:inline distT="0" distB="0" distL="0" distR="0" wp14:anchorId="46734E78" wp14:editId="50961960">
            <wp:extent cx="2712721" cy="323088"/>
            <wp:effectExtent l="0" t="0" r="0" b="0"/>
            <wp:docPr id="43557" name="Picture 43557"/>
            <wp:cNvGraphicFramePr/>
            <a:graphic xmlns:a="http://schemas.openxmlformats.org/drawingml/2006/main">
              <a:graphicData uri="http://schemas.openxmlformats.org/drawingml/2006/picture">
                <pic:pic xmlns:pic="http://schemas.openxmlformats.org/drawingml/2006/picture">
                  <pic:nvPicPr>
                    <pic:cNvPr id="43557" name="Picture 43557"/>
                    <pic:cNvPicPr/>
                  </pic:nvPicPr>
                  <pic:blipFill>
                    <a:blip r:embed="rId48"/>
                    <a:stretch>
                      <a:fillRect/>
                    </a:stretch>
                  </pic:blipFill>
                  <pic:spPr>
                    <a:xfrm>
                      <a:off x="0" y="0"/>
                      <a:ext cx="2712721" cy="323088"/>
                    </a:xfrm>
                    <a:prstGeom prst="rect">
                      <a:avLst/>
                    </a:prstGeom>
                  </pic:spPr>
                </pic:pic>
              </a:graphicData>
            </a:graphic>
          </wp:inline>
        </w:drawing>
      </w:r>
      <w:r>
        <w:rPr>
          <w:i/>
        </w:rPr>
        <w:t xml:space="preserve"> ,</w:t>
      </w:r>
      <w:r>
        <w:rPr>
          <w:i/>
        </w:rPr>
        <w:tab/>
      </w:r>
      <w:r>
        <w:t>(17)</w:t>
      </w:r>
    </w:p>
    <w:p w14:paraId="0315F8CE" w14:textId="77777777" w:rsidR="005F5C4E" w:rsidRDefault="00402717">
      <w:pPr>
        <w:spacing w:after="111"/>
        <w:ind w:left="-5"/>
      </w:pPr>
      <w:r>
        <w:t xml:space="preserve">where </w:t>
      </w:r>
      <w:r>
        <w:rPr>
          <w:i/>
        </w:rPr>
        <w:t xml:space="preserve">n </w:t>
      </w:r>
      <w:r>
        <w:t xml:space="preserve">= </w:t>
      </w:r>
      <w:proofErr w:type="gramStart"/>
      <w:r>
        <w:t>2</w:t>
      </w:r>
      <w:r>
        <w:rPr>
          <w:i/>
        </w:rPr>
        <w:t>,...</w:t>
      </w:r>
      <w:proofErr w:type="gramEnd"/>
      <w:r>
        <w:rPr>
          <w:i/>
        </w:rPr>
        <w:t xml:space="preserve">,N </w:t>
      </w:r>
      <w:r>
        <w:t>− 1.</w:t>
      </w:r>
    </w:p>
    <w:p w14:paraId="7CF6A8A9" w14:textId="77777777" w:rsidR="005F5C4E" w:rsidRDefault="00402717">
      <w:pPr>
        <w:spacing w:after="3"/>
        <w:ind w:left="-5"/>
      </w:pPr>
      <w:r>
        <w:t xml:space="preserve">Similarly, let </w:t>
      </w:r>
      <w:proofErr w:type="spellStart"/>
      <w:r>
        <w:rPr>
          <w:i/>
        </w:rPr>
        <w:t>φ</w:t>
      </w:r>
      <w:r>
        <w:rPr>
          <w:sz w:val="31"/>
          <w:vertAlign w:val="superscript"/>
        </w:rPr>
        <w:t>¯</w:t>
      </w:r>
      <w:proofErr w:type="gramStart"/>
      <w:r>
        <w:rPr>
          <w:i/>
          <w:vertAlign w:val="superscript"/>
        </w:rPr>
        <w:t>j</w:t>
      </w:r>
      <w:r>
        <w:rPr>
          <w:i/>
          <w:vertAlign w:val="subscript"/>
        </w:rPr>
        <w:t>n</w:t>
      </w:r>
      <w:proofErr w:type="spellEnd"/>
      <w:r>
        <w:rPr>
          <w:i/>
          <w:vertAlign w:val="subscript"/>
        </w:rPr>
        <w:t>,</w:t>
      </w:r>
      <w:r>
        <w:rPr>
          <w:vertAlign w:val="subscript"/>
        </w:rPr>
        <w:t>+</w:t>
      </w:r>
      <w:proofErr w:type="gramEnd"/>
      <w:r>
        <w:rPr>
          <w:vertAlign w:val="subscript"/>
        </w:rPr>
        <w:t xml:space="preserve"> </w:t>
      </w:r>
      <w:r>
        <w:t xml:space="preserve">∈ </w:t>
      </w:r>
      <w:r>
        <w:rPr>
          <w:rFonts w:ascii="Calibri" w:eastAsia="Calibri" w:hAnsi="Calibri" w:cs="Calibri"/>
        </w:rPr>
        <w:t xml:space="preserve">R </w:t>
      </w:r>
      <w:r>
        <w:t xml:space="preserve">denote the x component of </w:t>
      </w:r>
      <w:proofErr w:type="spellStart"/>
      <w:r>
        <w:rPr>
          <w:i/>
        </w:rPr>
        <w:t>f</w:t>
      </w:r>
      <w:r>
        <w:rPr>
          <w:sz w:val="31"/>
          <w:vertAlign w:val="superscript"/>
        </w:rPr>
        <w:t>¯</w:t>
      </w:r>
      <w:r>
        <w:rPr>
          <w:i/>
          <w:vertAlign w:val="subscript"/>
        </w:rPr>
        <w:t>n,</w:t>
      </w:r>
      <w:r>
        <w:rPr>
          <w:i/>
          <w:vertAlign w:val="superscript"/>
        </w:rPr>
        <w:t>j</w:t>
      </w:r>
      <w:proofErr w:type="spellEnd"/>
      <w:r>
        <w:rPr>
          <w:i/>
          <w:vertAlign w:val="superscript"/>
        </w:rPr>
        <w:t xml:space="preserve"> </w:t>
      </w:r>
      <w:r>
        <w:rPr>
          <w:vertAlign w:val="subscript"/>
        </w:rPr>
        <w:t xml:space="preserve">+ </w:t>
      </w:r>
      <w:r>
        <w:t xml:space="preserve">and further denote the vector </w:t>
      </w:r>
      <w:r>
        <w:rPr>
          <w:noProof/>
        </w:rPr>
        <w:drawing>
          <wp:inline distT="0" distB="0" distL="0" distR="0" wp14:anchorId="2958522A" wp14:editId="3C54EA60">
            <wp:extent cx="344424" cy="551688"/>
            <wp:effectExtent l="0" t="0" r="0" b="0"/>
            <wp:docPr id="43558" name="Picture 43558"/>
            <wp:cNvGraphicFramePr/>
            <a:graphic xmlns:a="http://schemas.openxmlformats.org/drawingml/2006/main">
              <a:graphicData uri="http://schemas.openxmlformats.org/drawingml/2006/picture">
                <pic:pic xmlns:pic="http://schemas.openxmlformats.org/drawingml/2006/picture">
                  <pic:nvPicPr>
                    <pic:cNvPr id="43558" name="Picture 43558"/>
                    <pic:cNvPicPr/>
                  </pic:nvPicPr>
                  <pic:blipFill>
                    <a:blip r:embed="rId49"/>
                    <a:stretch>
                      <a:fillRect/>
                    </a:stretch>
                  </pic:blipFill>
                  <pic:spPr>
                    <a:xfrm>
                      <a:off x="0" y="0"/>
                      <a:ext cx="344424" cy="551688"/>
                    </a:xfrm>
                    <a:prstGeom prst="rect">
                      <a:avLst/>
                    </a:prstGeom>
                  </pic:spPr>
                </pic:pic>
              </a:graphicData>
            </a:graphic>
          </wp:inline>
        </w:drawing>
      </w:r>
      <w:r>
        <w:t xml:space="preserve"> by </w:t>
      </w:r>
      <w:r>
        <w:rPr>
          <w:noProof/>
        </w:rPr>
        <w:drawing>
          <wp:inline distT="0" distB="0" distL="0" distR="0" wp14:anchorId="20B04BE7" wp14:editId="265CAD65">
            <wp:extent cx="252984" cy="158496"/>
            <wp:effectExtent l="0" t="0" r="0" b="0"/>
            <wp:docPr id="43559" name="Picture 43559"/>
            <wp:cNvGraphicFramePr/>
            <a:graphic xmlns:a="http://schemas.openxmlformats.org/drawingml/2006/main">
              <a:graphicData uri="http://schemas.openxmlformats.org/drawingml/2006/picture">
                <pic:pic xmlns:pic="http://schemas.openxmlformats.org/drawingml/2006/picture">
                  <pic:nvPicPr>
                    <pic:cNvPr id="43559" name="Picture 43559"/>
                    <pic:cNvPicPr/>
                  </pic:nvPicPr>
                  <pic:blipFill>
                    <a:blip r:embed="rId50"/>
                    <a:stretch>
                      <a:fillRect/>
                    </a:stretch>
                  </pic:blipFill>
                  <pic:spPr>
                    <a:xfrm>
                      <a:off x="0" y="0"/>
                      <a:ext cx="252984" cy="158496"/>
                    </a:xfrm>
                    <a:prstGeom prst="rect">
                      <a:avLst/>
                    </a:prstGeom>
                  </pic:spPr>
                </pic:pic>
              </a:graphicData>
            </a:graphic>
          </wp:inline>
        </w:drawing>
      </w:r>
      <w:r>
        <w:t>. Then</w:t>
      </w:r>
    </w:p>
    <w:p w14:paraId="1DB15396" w14:textId="77777777" w:rsidR="005F5C4E" w:rsidRDefault="00402717">
      <w:pPr>
        <w:ind w:left="-5"/>
      </w:pPr>
      <w:r>
        <w:t>eq. (14) become</w:t>
      </w:r>
    </w:p>
    <w:p w14:paraId="36E0532C" w14:textId="77777777" w:rsidR="005F5C4E" w:rsidRDefault="00402717">
      <w:pPr>
        <w:tabs>
          <w:tab w:val="center" w:pos="4680"/>
          <w:tab w:val="right" w:pos="9360"/>
        </w:tabs>
        <w:spacing w:after="339" w:line="259" w:lineRule="auto"/>
        <w:ind w:left="0" w:right="-15" w:firstLine="0"/>
        <w:jc w:val="left"/>
      </w:pPr>
      <w:r>
        <w:rPr>
          <w:rFonts w:ascii="Calibri" w:eastAsia="Calibri" w:hAnsi="Calibri" w:cs="Calibri"/>
          <w:sz w:val="22"/>
        </w:rPr>
        <w:tab/>
      </w:r>
      <w:r>
        <w:rPr>
          <w:noProof/>
        </w:rPr>
        <w:drawing>
          <wp:inline distT="0" distB="0" distL="0" distR="0" wp14:anchorId="4C74B250" wp14:editId="33E990DD">
            <wp:extent cx="3828289" cy="323088"/>
            <wp:effectExtent l="0" t="0" r="0" b="0"/>
            <wp:docPr id="43564" name="Picture 43564"/>
            <wp:cNvGraphicFramePr/>
            <a:graphic xmlns:a="http://schemas.openxmlformats.org/drawingml/2006/main">
              <a:graphicData uri="http://schemas.openxmlformats.org/drawingml/2006/picture">
                <pic:pic xmlns:pic="http://schemas.openxmlformats.org/drawingml/2006/picture">
                  <pic:nvPicPr>
                    <pic:cNvPr id="43564" name="Picture 43564"/>
                    <pic:cNvPicPr/>
                  </pic:nvPicPr>
                  <pic:blipFill>
                    <a:blip r:embed="rId51"/>
                    <a:stretch>
                      <a:fillRect/>
                    </a:stretch>
                  </pic:blipFill>
                  <pic:spPr>
                    <a:xfrm>
                      <a:off x="0" y="0"/>
                      <a:ext cx="3828289" cy="323088"/>
                    </a:xfrm>
                    <a:prstGeom prst="rect">
                      <a:avLst/>
                    </a:prstGeom>
                  </pic:spPr>
                </pic:pic>
              </a:graphicData>
            </a:graphic>
          </wp:inline>
        </w:drawing>
      </w:r>
      <w:r>
        <w:rPr>
          <w:i/>
        </w:rPr>
        <w:t>.</w:t>
      </w:r>
      <w:r>
        <w:rPr>
          <w:i/>
        </w:rPr>
        <w:tab/>
      </w:r>
      <w:r>
        <w:t>(18)</w:t>
      </w:r>
    </w:p>
    <w:p w14:paraId="56E382DE" w14:textId="4649A82D" w:rsidR="005F5C4E" w:rsidRDefault="00402717">
      <w:pPr>
        <w:spacing w:after="71" w:line="314" w:lineRule="auto"/>
        <w:ind w:left="-5"/>
      </w:pPr>
      <w:r>
        <w:t>Similar formulas apply for the y</w:t>
      </w:r>
      <w:ins w:id="314" w:author="Love, Ephy" w:date="2019-10-11T11:25:00Z">
        <w:r w:rsidR="004B114B">
          <w:t xml:space="preserve"> </w:t>
        </w:r>
      </w:ins>
      <w:del w:id="315" w:author="Love, Ephy" w:date="2019-10-11T11:25:00Z">
        <w:r w:rsidDel="004B114B">
          <w:delText>-</w:delText>
        </w:r>
      </w:del>
      <w:r>
        <w:t xml:space="preserve">component </w:t>
      </w:r>
      <w:proofErr w:type="spellStart"/>
      <w:r>
        <w:rPr>
          <w:i/>
        </w:rPr>
        <w:t>ψ</w:t>
      </w:r>
      <w:proofErr w:type="gramStart"/>
      <w:r>
        <w:rPr>
          <w:i/>
          <w:vertAlign w:val="subscript"/>
        </w:rPr>
        <w:t>n</w:t>
      </w:r>
      <w:proofErr w:type="spellEnd"/>
      <w:r>
        <w:rPr>
          <w:i/>
          <w:vertAlign w:val="subscript"/>
        </w:rPr>
        <w:t>,</w:t>
      </w:r>
      <w:r>
        <w:rPr>
          <w:vertAlign w:val="subscript"/>
        </w:rPr>
        <w:t>+</w:t>
      </w:r>
      <w:r>
        <w:t>(</w:t>
      </w:r>
      <w:proofErr w:type="gramEnd"/>
      <w:r>
        <w:t xml:space="preserve">·) : </w:t>
      </w:r>
      <w:r>
        <w:rPr>
          <w:rFonts w:ascii="Calibri" w:eastAsia="Calibri" w:hAnsi="Calibri" w:cs="Calibri"/>
        </w:rPr>
        <w:t>R</w:t>
      </w:r>
      <w:r>
        <w:rPr>
          <w:vertAlign w:val="superscript"/>
        </w:rPr>
        <w:t xml:space="preserve">2 </w:t>
      </w:r>
      <w:r>
        <w:t xml:space="preserve">7→ </w:t>
      </w:r>
      <w:r>
        <w:rPr>
          <w:rFonts w:ascii="Calibri" w:eastAsia="Calibri" w:hAnsi="Calibri" w:cs="Calibri"/>
        </w:rPr>
        <w:t xml:space="preserve">R </w:t>
      </w:r>
      <w:r>
        <w:t>of the forward field, as well as for the x</w:t>
      </w:r>
      <w:ins w:id="316" w:author="Love, Ephy" w:date="2019-10-11T11:25:00Z">
        <w:r w:rsidR="004B114B">
          <w:t xml:space="preserve"> </w:t>
        </w:r>
      </w:ins>
      <w:r>
        <w:t xml:space="preserve">component </w:t>
      </w:r>
      <w:proofErr w:type="spellStart"/>
      <w:r>
        <w:rPr>
          <w:i/>
        </w:rPr>
        <w:t>φ</w:t>
      </w:r>
      <w:r>
        <w:rPr>
          <w:i/>
          <w:vertAlign w:val="subscript"/>
        </w:rPr>
        <w:t>n</w:t>
      </w:r>
      <w:proofErr w:type="spellEnd"/>
      <w:r>
        <w:rPr>
          <w:i/>
          <w:vertAlign w:val="subscript"/>
        </w:rPr>
        <w:t>,</w:t>
      </w:r>
      <w:r>
        <w:rPr>
          <w:vertAlign w:val="subscript"/>
        </w:rPr>
        <w:t>−</w:t>
      </w:r>
      <w:r>
        <w:t xml:space="preserve">(·) : </w:t>
      </w:r>
      <w:r>
        <w:rPr>
          <w:rFonts w:ascii="Calibri" w:eastAsia="Calibri" w:hAnsi="Calibri" w:cs="Calibri"/>
        </w:rPr>
        <w:t>R</w:t>
      </w:r>
      <w:r>
        <w:rPr>
          <w:vertAlign w:val="superscript"/>
        </w:rPr>
        <w:t xml:space="preserve">2 </w:t>
      </w:r>
      <w:r>
        <w:t xml:space="preserve">→7 </w:t>
      </w:r>
      <w:r>
        <w:rPr>
          <w:rFonts w:ascii="Calibri" w:eastAsia="Calibri" w:hAnsi="Calibri" w:cs="Calibri"/>
        </w:rPr>
        <w:t xml:space="preserve">R </w:t>
      </w:r>
      <w:r>
        <w:t xml:space="preserve">and y-component </w:t>
      </w:r>
      <w:proofErr w:type="spellStart"/>
      <w:r>
        <w:rPr>
          <w:i/>
        </w:rPr>
        <w:t>ψ</w:t>
      </w:r>
      <w:r>
        <w:rPr>
          <w:i/>
          <w:vertAlign w:val="subscript"/>
        </w:rPr>
        <w:t>n</w:t>
      </w:r>
      <w:proofErr w:type="spellEnd"/>
      <w:r>
        <w:rPr>
          <w:i/>
          <w:vertAlign w:val="subscript"/>
        </w:rPr>
        <w:t>,</w:t>
      </w:r>
      <w:r>
        <w:rPr>
          <w:vertAlign w:val="subscript"/>
        </w:rPr>
        <w:t>−</w:t>
      </w:r>
      <w:r>
        <w:t xml:space="preserve">(·) : </w:t>
      </w:r>
      <w:r>
        <w:rPr>
          <w:rFonts w:ascii="Calibri" w:eastAsia="Calibri" w:hAnsi="Calibri" w:cs="Calibri"/>
        </w:rPr>
        <w:t>R</w:t>
      </w:r>
      <w:r>
        <w:rPr>
          <w:vertAlign w:val="superscript"/>
        </w:rPr>
        <w:t xml:space="preserve">2 </w:t>
      </w:r>
      <w:r>
        <w:t xml:space="preserve">7→ </w:t>
      </w:r>
      <w:r>
        <w:rPr>
          <w:rFonts w:ascii="Calibri" w:eastAsia="Calibri" w:hAnsi="Calibri" w:cs="Calibri"/>
        </w:rPr>
        <w:t xml:space="preserve">R </w:t>
      </w:r>
      <w:r>
        <w:t xml:space="preserve">of the backward field. We provide the complete set of equations in the </w:t>
      </w:r>
      <w:r>
        <w:rPr>
          <w:rFonts w:ascii="Calibri" w:eastAsia="Calibri" w:hAnsi="Calibri" w:cs="Calibri"/>
        </w:rPr>
        <w:t>Supporting Information</w:t>
      </w:r>
      <w:r>
        <w:t>.</w:t>
      </w:r>
    </w:p>
    <w:p w14:paraId="71206E37" w14:textId="79D1EC3B" w:rsidR="005F5C4E" w:rsidRDefault="00402717">
      <w:pPr>
        <w:spacing w:after="113"/>
        <w:ind w:left="-5"/>
      </w:pPr>
      <w:r>
        <w:t xml:space="preserve">Let </w:t>
      </w:r>
      <w:del w:id="317" w:author="Love, Ephy" w:date="2019-10-11T12:31:00Z">
        <w:r w:rsidDel="000C5982">
          <w:delText xml:space="preserve">notation </w:delText>
        </w:r>
      </w:del>
      <w:r>
        <w:t>[·</w:t>
      </w:r>
      <w:r>
        <w:rPr>
          <w:i/>
          <w:vertAlign w:val="superscript"/>
        </w:rPr>
        <w:t>j</w:t>
      </w:r>
      <w:r>
        <w:t xml:space="preserve">] </w:t>
      </w:r>
      <w:del w:id="318" w:author="Love, Ephy" w:date="2019-10-11T12:31:00Z">
        <w:r w:rsidDel="000C5982">
          <w:delText xml:space="preserve">to </w:delText>
        </w:r>
      </w:del>
      <w:r>
        <w:t xml:space="preserve">denote the vector, which contains all elements </w:t>
      </w:r>
      <w:del w:id="319" w:author="Love, Ephy" w:date="2019-10-11T12:31:00Z">
        <w:r w:rsidDel="00C539ED">
          <w:delText>depending on possible</w:delText>
        </w:r>
      </w:del>
      <w:ins w:id="320" w:author="Love, Ephy" w:date="2019-10-11T12:31:00Z">
        <w:r w:rsidR="00C539ED">
          <w:t>corresponding to</w:t>
        </w:r>
      </w:ins>
      <w:r>
        <w:t xml:space="preserve"> </w:t>
      </w:r>
      <w:del w:id="321" w:author="Love, Ephy" w:date="2019-10-11T12:31:00Z">
        <w:r w:rsidDel="00C539ED">
          <w:delText xml:space="preserve">value </w:delText>
        </w:r>
      </w:del>
      <w:r>
        <w:rPr>
          <w:i/>
        </w:rPr>
        <w:t>j</w:t>
      </w:r>
      <w:r>
        <w:t xml:space="preserve">. In </w:t>
      </w:r>
      <w:proofErr w:type="spellStart"/>
      <w:r>
        <w:t>eqs</w:t>
      </w:r>
      <w:proofErr w:type="spellEnd"/>
      <w:r>
        <w:t xml:space="preserve">. (16)(17), </w:t>
      </w:r>
      <w:r>
        <w:rPr>
          <w:noProof/>
        </w:rPr>
        <w:drawing>
          <wp:inline distT="0" distB="0" distL="0" distR="0" wp14:anchorId="2267340C" wp14:editId="6C4467F4">
            <wp:extent cx="655320" cy="170688"/>
            <wp:effectExtent l="0" t="0" r="0" b="0"/>
            <wp:docPr id="43565" name="Picture 43565"/>
            <wp:cNvGraphicFramePr/>
            <a:graphic xmlns:a="http://schemas.openxmlformats.org/drawingml/2006/main">
              <a:graphicData uri="http://schemas.openxmlformats.org/drawingml/2006/picture">
                <pic:pic xmlns:pic="http://schemas.openxmlformats.org/drawingml/2006/picture">
                  <pic:nvPicPr>
                    <pic:cNvPr id="43565" name="Picture 43565"/>
                    <pic:cNvPicPr/>
                  </pic:nvPicPr>
                  <pic:blipFill>
                    <a:blip r:embed="rId52"/>
                    <a:stretch>
                      <a:fillRect/>
                    </a:stretch>
                  </pic:blipFill>
                  <pic:spPr>
                    <a:xfrm>
                      <a:off x="0" y="0"/>
                      <a:ext cx="655320" cy="170688"/>
                    </a:xfrm>
                    <a:prstGeom prst="rect">
                      <a:avLst/>
                    </a:prstGeom>
                  </pic:spPr>
                </pic:pic>
              </a:graphicData>
            </a:graphic>
          </wp:inline>
        </w:drawing>
      </w:r>
      <w:r>
        <w:t xml:space="preserve"> are the states in space </w:t>
      </w:r>
      <w:r>
        <w:rPr>
          <w:rFonts w:ascii="Calibri" w:eastAsia="Calibri" w:hAnsi="Calibri" w:cs="Calibri"/>
        </w:rPr>
        <w:t>R</w:t>
      </w:r>
      <w:r>
        <w:rPr>
          <w:vertAlign w:val="superscript"/>
        </w:rPr>
        <w:t>Λ+</w:t>
      </w:r>
      <w:r>
        <w:rPr>
          <w:i/>
          <w:vertAlign w:val="superscript"/>
        </w:rPr>
        <w:t>J</w:t>
      </w:r>
      <w:r>
        <w:t>, in which predictions are made based on Ψ</w:t>
      </w:r>
      <w:proofErr w:type="gramStart"/>
      <w:r>
        <w:rPr>
          <w:vertAlign w:val="subscript"/>
        </w:rPr>
        <w:t>+</w:t>
      </w:r>
      <w:r>
        <w:t>(</w:t>
      </w:r>
      <w:proofErr w:type="gramEnd"/>
      <w:r>
        <w:t xml:space="preserve">·)(see </w:t>
      </w:r>
      <w:proofErr w:type="spellStart"/>
      <w:r>
        <w:t>eqs</w:t>
      </w:r>
      <w:proofErr w:type="spellEnd"/>
      <w:r>
        <w:t>. (10)(17)), and</w:t>
      </w:r>
      <w:r>
        <w:rPr>
          <w:noProof/>
        </w:rPr>
        <w:drawing>
          <wp:inline distT="0" distB="0" distL="0" distR="0" wp14:anchorId="1754F34E" wp14:editId="3106ADF6">
            <wp:extent cx="655320" cy="170688"/>
            <wp:effectExtent l="0" t="0" r="0" b="0"/>
            <wp:docPr id="43566" name="Picture 43566"/>
            <wp:cNvGraphicFramePr/>
            <a:graphic xmlns:a="http://schemas.openxmlformats.org/drawingml/2006/main">
              <a:graphicData uri="http://schemas.openxmlformats.org/drawingml/2006/picture">
                <pic:pic xmlns:pic="http://schemas.openxmlformats.org/drawingml/2006/picture">
                  <pic:nvPicPr>
                    <pic:cNvPr id="43566" name="Picture 43566"/>
                    <pic:cNvPicPr/>
                  </pic:nvPicPr>
                  <pic:blipFill>
                    <a:blip r:embed="rId53"/>
                    <a:stretch>
                      <a:fillRect/>
                    </a:stretch>
                  </pic:blipFill>
                  <pic:spPr>
                    <a:xfrm>
                      <a:off x="0" y="0"/>
                      <a:ext cx="655320" cy="170688"/>
                    </a:xfrm>
                    <a:prstGeom prst="rect">
                      <a:avLst/>
                    </a:prstGeom>
                  </pic:spPr>
                </pic:pic>
              </a:graphicData>
            </a:graphic>
          </wp:inline>
        </w:drawing>
      </w:r>
      <w:r>
        <w:t xml:space="preserve"> are the states in space </w:t>
      </w:r>
      <w:r>
        <w:rPr>
          <w:rFonts w:ascii="Calibri" w:eastAsia="Calibri" w:hAnsi="Calibri" w:cs="Calibri"/>
        </w:rPr>
        <w:t>R</w:t>
      </w:r>
      <w:r>
        <w:rPr>
          <w:i/>
          <w:vertAlign w:val="superscript"/>
        </w:rPr>
        <w:t>J</w:t>
      </w:r>
      <w:r>
        <w:t>, in which the observations are obtained by applying image registration to the image data. Ψ</w:t>
      </w:r>
      <w:r>
        <w:rPr>
          <w:vertAlign w:val="subscript"/>
        </w:rPr>
        <w:t>+</w:t>
      </w:r>
      <w:r>
        <w:t xml:space="preserve">(·) is a prediction function, which gives a prediction in the </w:t>
      </w:r>
      <w:del w:id="322" w:author="Love, Ephy" w:date="2019-10-11T12:31:00Z">
        <w:r w:rsidDel="00C539ED">
          <w:delText xml:space="preserve">very </w:delText>
        </w:r>
      </w:del>
      <w:r>
        <w:t xml:space="preserve">next level when a forward field is given, it could be a diffusion equation of a dynamic system if it was known or just a simple guess based on </w:t>
      </w:r>
      <w:del w:id="323" w:author="Love, Ephy" w:date="2019-10-11T12:32:00Z">
        <w:r w:rsidDel="00C539ED">
          <w:delText xml:space="preserve">our </w:delText>
        </w:r>
      </w:del>
      <w:ins w:id="324" w:author="Love, Ephy" w:date="2019-10-11T12:32:00Z">
        <w:r w:rsidR="00C539ED">
          <w:t>the</w:t>
        </w:r>
        <w:r w:rsidR="00C539ED">
          <w:t xml:space="preserve"> </w:t>
        </w:r>
      </w:ins>
      <w:r>
        <w:t xml:space="preserve">previous experience. </w:t>
      </w:r>
      <w:r>
        <w:rPr>
          <w:noProof/>
        </w:rPr>
        <w:drawing>
          <wp:inline distT="0" distB="0" distL="0" distR="0" wp14:anchorId="684C79CD" wp14:editId="58E99998">
            <wp:extent cx="652272" cy="173736"/>
            <wp:effectExtent l="0" t="0" r="0" b="0"/>
            <wp:docPr id="43567" name="Picture 43567"/>
            <wp:cNvGraphicFramePr/>
            <a:graphic xmlns:a="http://schemas.openxmlformats.org/drawingml/2006/main">
              <a:graphicData uri="http://schemas.openxmlformats.org/drawingml/2006/picture">
                <pic:pic xmlns:pic="http://schemas.openxmlformats.org/drawingml/2006/picture">
                  <pic:nvPicPr>
                    <pic:cNvPr id="43567" name="Picture 43567"/>
                    <pic:cNvPicPr/>
                  </pic:nvPicPr>
                  <pic:blipFill>
                    <a:blip r:embed="rId54"/>
                    <a:stretch>
                      <a:fillRect/>
                    </a:stretch>
                  </pic:blipFill>
                  <pic:spPr>
                    <a:xfrm>
                      <a:off x="0" y="0"/>
                      <a:ext cx="652272" cy="173736"/>
                    </a:xfrm>
                    <a:prstGeom prst="rect">
                      <a:avLst/>
                    </a:prstGeom>
                  </pic:spPr>
                </pic:pic>
              </a:graphicData>
            </a:graphic>
          </wp:inline>
        </w:drawing>
      </w:r>
      <w:r>
        <w:t xml:space="preserve"> are the prediction noises, each follows a multiple Gaussian distribution with mean 0 and kernel covariance matrix Σ in eq. (16), with the definition of Gaussian process kernel in eq. (13), </w:t>
      </w:r>
      <w:proofErr w:type="spellStart"/>
      <w:r>
        <w:rPr>
          <w:i/>
        </w:rPr>
        <w:t>σ</w:t>
      </w:r>
      <w:r>
        <w:rPr>
          <w:i/>
          <w:vertAlign w:val="subscript"/>
        </w:rPr>
        <w:t>u</w:t>
      </w:r>
      <w:proofErr w:type="spellEnd"/>
      <w:r>
        <w:rPr>
          <w:i/>
          <w:vertAlign w:val="subscript"/>
        </w:rPr>
        <w:t xml:space="preserve"> </w:t>
      </w:r>
      <w:r>
        <w:t xml:space="preserve">presents the credibility of prediction system, that is, if Ψ(·) is quite believable then </w:t>
      </w:r>
      <w:proofErr w:type="spellStart"/>
      <w:r>
        <w:rPr>
          <w:i/>
        </w:rPr>
        <w:t>σ</w:t>
      </w:r>
      <w:r>
        <w:rPr>
          <w:i/>
          <w:vertAlign w:val="subscript"/>
        </w:rPr>
        <w:t>u</w:t>
      </w:r>
      <w:proofErr w:type="spellEnd"/>
      <w:r>
        <w:rPr>
          <w:i/>
          <w:vertAlign w:val="subscript"/>
        </w:rPr>
        <w:t xml:space="preserve"> </w:t>
      </w:r>
      <w:r>
        <w:t xml:space="preserve">should choose to be small, </w:t>
      </w:r>
      <w:proofErr w:type="spellStart"/>
      <w:r>
        <w:t>vice verse</w:t>
      </w:r>
      <w:proofErr w:type="spellEnd"/>
      <w:r>
        <w:t xml:space="preserve">, if Ψ(·) is just a rough guess then </w:t>
      </w:r>
      <w:proofErr w:type="spellStart"/>
      <w:r>
        <w:rPr>
          <w:i/>
        </w:rPr>
        <w:t>σ</w:t>
      </w:r>
      <w:r>
        <w:rPr>
          <w:i/>
          <w:vertAlign w:val="subscript"/>
        </w:rPr>
        <w:t>u</w:t>
      </w:r>
      <w:proofErr w:type="spellEnd"/>
      <w:r>
        <w:rPr>
          <w:i/>
          <w:vertAlign w:val="subscript"/>
        </w:rPr>
        <w:t xml:space="preserve"> </w:t>
      </w:r>
      <w:r>
        <w:t>should be relatively large</w:t>
      </w:r>
      <w:ins w:id="325" w:author="Love, Ephy" w:date="2019-10-11T12:33:00Z">
        <w:r w:rsidR="00C539ED">
          <w:t>.</w:t>
        </w:r>
      </w:ins>
      <w:del w:id="326" w:author="Love, Ephy" w:date="2019-10-11T12:33:00Z">
        <w:r w:rsidDel="00C539ED">
          <w:delText>;</w:delText>
        </w:r>
      </w:del>
      <w:r>
        <w:t xml:space="preserve"> </w:t>
      </w:r>
      <w:r>
        <w:rPr>
          <w:noProof/>
        </w:rPr>
        <w:drawing>
          <wp:inline distT="0" distB="0" distL="0" distR="0" wp14:anchorId="14B63A2F" wp14:editId="2DE2C802">
            <wp:extent cx="640080" cy="173736"/>
            <wp:effectExtent l="0" t="0" r="0" b="0"/>
            <wp:docPr id="43568" name="Picture 43568"/>
            <wp:cNvGraphicFramePr/>
            <a:graphic xmlns:a="http://schemas.openxmlformats.org/drawingml/2006/main">
              <a:graphicData uri="http://schemas.openxmlformats.org/drawingml/2006/picture">
                <pic:pic xmlns:pic="http://schemas.openxmlformats.org/drawingml/2006/picture">
                  <pic:nvPicPr>
                    <pic:cNvPr id="43568" name="Picture 43568"/>
                    <pic:cNvPicPr/>
                  </pic:nvPicPr>
                  <pic:blipFill>
                    <a:blip r:embed="rId55"/>
                    <a:stretch>
                      <a:fillRect/>
                    </a:stretch>
                  </pic:blipFill>
                  <pic:spPr>
                    <a:xfrm>
                      <a:off x="0" y="0"/>
                      <a:ext cx="640080" cy="173736"/>
                    </a:xfrm>
                    <a:prstGeom prst="rect">
                      <a:avLst/>
                    </a:prstGeom>
                  </pic:spPr>
                </pic:pic>
              </a:graphicData>
            </a:graphic>
          </wp:inline>
        </w:drawing>
      </w:r>
      <w:r>
        <w:t xml:space="preserve"> </w:t>
      </w:r>
      <w:ins w:id="327" w:author="Love, Ephy" w:date="2019-10-11T12:33:00Z">
        <w:r w:rsidR="00C539ED">
          <w:t>A</w:t>
        </w:r>
      </w:ins>
      <w:del w:id="328" w:author="Love, Ephy" w:date="2019-10-11T12:33:00Z">
        <w:r w:rsidDel="00C539ED">
          <w:delText>a</w:delText>
        </w:r>
      </w:del>
      <w:r>
        <w:t xml:space="preserve">re the observation noises, each follows a multiple Gaussian distribution with mean 0 and a co-variance matrix </w:t>
      </w:r>
      <w:r>
        <w:rPr>
          <w:noProof/>
        </w:rPr>
        <w:drawing>
          <wp:inline distT="0" distB="0" distL="0" distR="0" wp14:anchorId="701FD1A3" wp14:editId="0FBA3D0C">
            <wp:extent cx="198120" cy="143256"/>
            <wp:effectExtent l="0" t="0" r="0" b="0"/>
            <wp:docPr id="43569" name="Picture 43569"/>
            <wp:cNvGraphicFramePr/>
            <a:graphic xmlns:a="http://schemas.openxmlformats.org/drawingml/2006/main">
              <a:graphicData uri="http://schemas.openxmlformats.org/drawingml/2006/picture">
                <pic:pic xmlns:pic="http://schemas.openxmlformats.org/drawingml/2006/picture">
                  <pic:nvPicPr>
                    <pic:cNvPr id="43569" name="Picture 43569"/>
                    <pic:cNvPicPr/>
                  </pic:nvPicPr>
                  <pic:blipFill>
                    <a:blip r:embed="rId56"/>
                    <a:stretch>
                      <a:fillRect/>
                    </a:stretch>
                  </pic:blipFill>
                  <pic:spPr>
                    <a:xfrm>
                      <a:off x="0" y="0"/>
                      <a:ext cx="198120" cy="143256"/>
                    </a:xfrm>
                    <a:prstGeom prst="rect">
                      <a:avLst/>
                    </a:prstGeom>
                  </pic:spPr>
                </pic:pic>
              </a:graphicData>
            </a:graphic>
          </wp:inline>
        </w:drawing>
      </w:r>
      <w:r>
        <w:t xml:space="preserve">, where </w:t>
      </w:r>
      <w:r>
        <w:rPr>
          <w:i/>
        </w:rPr>
        <w:t xml:space="preserve">I </w:t>
      </w:r>
      <w:r>
        <w:t xml:space="preserve">is a </w:t>
      </w:r>
      <w:r>
        <w:rPr>
          <w:i/>
        </w:rPr>
        <w:t xml:space="preserve">J </w:t>
      </w:r>
      <w:r>
        <w:t xml:space="preserve">by </w:t>
      </w:r>
      <w:r>
        <w:rPr>
          <w:i/>
        </w:rPr>
        <w:t xml:space="preserve">J </w:t>
      </w:r>
      <w:r>
        <w:t xml:space="preserve">identity matrix, </w:t>
      </w:r>
      <w:proofErr w:type="spellStart"/>
      <w:r>
        <w:rPr>
          <w:i/>
        </w:rPr>
        <w:t>σ</w:t>
      </w:r>
      <w:r>
        <w:rPr>
          <w:i/>
          <w:vertAlign w:val="subscript"/>
        </w:rPr>
        <w:t>v</w:t>
      </w:r>
      <w:proofErr w:type="spellEnd"/>
      <w:r>
        <w:rPr>
          <w:i/>
          <w:vertAlign w:val="subscript"/>
        </w:rPr>
        <w:t xml:space="preserve"> </w:t>
      </w:r>
      <w:r>
        <w:t xml:space="preserve">in eq. (18) measures the reliability of observation, a more precise method to acquire </w:t>
      </w:r>
      <w:r>
        <w:rPr>
          <w:noProof/>
        </w:rPr>
        <w:drawing>
          <wp:inline distT="0" distB="0" distL="0" distR="0" wp14:anchorId="76C4BF50" wp14:editId="74EC449D">
            <wp:extent cx="569976" cy="173736"/>
            <wp:effectExtent l="0" t="0" r="0" b="0"/>
            <wp:docPr id="43570" name="Picture 43570"/>
            <wp:cNvGraphicFramePr/>
            <a:graphic xmlns:a="http://schemas.openxmlformats.org/drawingml/2006/main">
              <a:graphicData uri="http://schemas.openxmlformats.org/drawingml/2006/picture">
                <pic:pic xmlns:pic="http://schemas.openxmlformats.org/drawingml/2006/picture">
                  <pic:nvPicPr>
                    <pic:cNvPr id="43570" name="Picture 43570"/>
                    <pic:cNvPicPr/>
                  </pic:nvPicPr>
                  <pic:blipFill>
                    <a:blip r:embed="rId57"/>
                    <a:stretch>
                      <a:fillRect/>
                    </a:stretch>
                  </pic:blipFill>
                  <pic:spPr>
                    <a:xfrm>
                      <a:off x="0" y="0"/>
                      <a:ext cx="569976" cy="173736"/>
                    </a:xfrm>
                    <a:prstGeom prst="rect">
                      <a:avLst/>
                    </a:prstGeom>
                  </pic:spPr>
                </pic:pic>
              </a:graphicData>
            </a:graphic>
          </wp:inline>
        </w:drawing>
      </w:r>
      <w:r>
        <w:t xml:space="preserve"> will lead to smaller </w:t>
      </w:r>
      <w:proofErr w:type="spellStart"/>
      <w:r>
        <w:rPr>
          <w:i/>
        </w:rPr>
        <w:t>σ</w:t>
      </w:r>
      <w:r>
        <w:rPr>
          <w:i/>
          <w:vertAlign w:val="subscript"/>
        </w:rPr>
        <w:t>v</w:t>
      </w:r>
      <w:proofErr w:type="spellEnd"/>
      <w:r>
        <w:t xml:space="preserve">. There is a special case when </w:t>
      </w:r>
      <w:proofErr w:type="gramStart"/>
      <w:r>
        <w:t>Ψ(</w:t>
      </w:r>
      <w:proofErr w:type="gramEnd"/>
      <w:r>
        <w:t>·) is an identity function</w:t>
      </w:r>
      <w:ins w:id="329" w:author="Love, Ephy" w:date="2019-10-11T12:33:00Z">
        <w:r w:rsidR="00C539ED">
          <w:t>.</w:t>
        </w:r>
      </w:ins>
      <w:del w:id="330" w:author="Love, Ephy" w:date="2019-10-11T12:33:00Z">
        <w:r w:rsidDel="00C539ED">
          <w:delText>,</w:delText>
        </w:r>
      </w:del>
      <w:r>
        <w:t xml:space="preserve"> </w:t>
      </w:r>
      <w:ins w:id="331" w:author="Love, Ephy" w:date="2019-10-11T12:34:00Z">
        <w:r w:rsidR="00C539ED">
          <w:t>This</w:t>
        </w:r>
      </w:ins>
      <w:del w:id="332" w:author="Love, Ephy" w:date="2019-10-11T12:33:00Z">
        <w:r w:rsidDel="00C539ED">
          <w:delText>it</w:delText>
        </w:r>
      </w:del>
      <w:r>
        <w:t xml:space="preserve"> happens when one trust</w:t>
      </w:r>
      <w:ins w:id="333" w:author="Love, Ephy" w:date="2019-10-11T12:34:00Z">
        <w:r w:rsidR="00C539ED">
          <w:t>s</w:t>
        </w:r>
      </w:ins>
      <w:r>
        <w:t xml:space="preserve"> the displacement fields </w:t>
      </w:r>
      <w:ins w:id="334" w:author="Love, Ephy" w:date="2019-10-11T12:34:00Z">
        <w:r w:rsidR="00C539ED">
          <w:t xml:space="preserve">and </w:t>
        </w:r>
      </w:ins>
      <w:r>
        <w:t>reserve</w:t>
      </w:r>
      <w:ins w:id="335" w:author="Love, Ephy" w:date="2019-10-11T12:34:00Z">
        <w:r w:rsidR="00C539ED">
          <w:t>s</w:t>
        </w:r>
      </w:ins>
      <w:r>
        <w:t xml:space="preserve"> the same status as the previous level.</w:t>
      </w:r>
    </w:p>
    <w:p w14:paraId="04311F95" w14:textId="2FA4DC4E" w:rsidR="005F5C4E" w:rsidRDefault="00402717">
      <w:pPr>
        <w:spacing w:after="0"/>
        <w:ind w:left="-5"/>
      </w:pPr>
      <w:r>
        <w:lastRenderedPageBreak/>
        <w:t xml:space="preserve">From </w:t>
      </w:r>
      <w:del w:id="336" w:author="Love, Ephy" w:date="2019-10-11T12:34:00Z">
        <w:r w:rsidDel="00382986">
          <w:delText xml:space="preserve">the </w:delText>
        </w:r>
      </w:del>
      <w:r>
        <w:t>equations (9)(10)(14) and their vectorized discrete form (16)(17)(18) for forward fields, a sequence of improved estimations</w:t>
      </w:r>
      <w:r>
        <w:rPr>
          <w:noProof/>
        </w:rPr>
        <w:drawing>
          <wp:inline distT="0" distB="0" distL="0" distR="0" wp14:anchorId="2711323F" wp14:editId="59C1746D">
            <wp:extent cx="655320" cy="173736"/>
            <wp:effectExtent l="0" t="0" r="0" b="0"/>
            <wp:docPr id="43571" name="Picture 43571"/>
            <wp:cNvGraphicFramePr/>
            <a:graphic xmlns:a="http://schemas.openxmlformats.org/drawingml/2006/main">
              <a:graphicData uri="http://schemas.openxmlformats.org/drawingml/2006/picture">
                <pic:pic xmlns:pic="http://schemas.openxmlformats.org/drawingml/2006/picture">
                  <pic:nvPicPr>
                    <pic:cNvPr id="43571" name="Picture 43571"/>
                    <pic:cNvPicPr/>
                  </pic:nvPicPr>
                  <pic:blipFill>
                    <a:blip r:embed="rId58"/>
                    <a:stretch>
                      <a:fillRect/>
                    </a:stretch>
                  </pic:blipFill>
                  <pic:spPr>
                    <a:xfrm>
                      <a:off x="0" y="0"/>
                      <a:ext cx="655320" cy="173736"/>
                    </a:xfrm>
                    <a:prstGeom prst="rect">
                      <a:avLst/>
                    </a:prstGeom>
                  </pic:spPr>
                </pic:pic>
              </a:graphicData>
            </a:graphic>
          </wp:inline>
        </w:drawing>
      </w:r>
      <w:r>
        <w:t xml:space="preserve"> can be obtained by applying Kalman </w:t>
      </w:r>
      <w:proofErr w:type="gramStart"/>
      <w:r>
        <w:t>filtering(</w:t>
      </w:r>
      <w:proofErr w:type="gramEnd"/>
      <w:r>
        <w:t xml:space="preserve">KF). However, Kalman filtering only works with </w:t>
      </w:r>
      <w:ins w:id="337" w:author="Love, Ephy" w:date="2019-10-11T12:35:00Z">
        <w:r w:rsidR="00382986">
          <w:t xml:space="preserve">the </w:t>
        </w:r>
      </w:ins>
      <w:r>
        <w:t>linear Gaussian system, Ψ</w:t>
      </w:r>
      <w:r>
        <w:rPr>
          <w:vertAlign w:val="subscript"/>
        </w:rPr>
        <w:t>+</w:t>
      </w:r>
      <w:r>
        <w:t>(·) must be linear, i.e., eq. (10) only take the form as</w:t>
      </w:r>
    </w:p>
    <w:p w14:paraId="6B95444F" w14:textId="77777777" w:rsidR="005F5C4E" w:rsidRDefault="00402717">
      <w:pPr>
        <w:spacing w:after="0" w:line="259" w:lineRule="auto"/>
        <w:ind w:right="-15"/>
        <w:jc w:val="right"/>
      </w:pPr>
      <w:r>
        <w:rPr>
          <w:noProof/>
        </w:rPr>
        <w:drawing>
          <wp:inline distT="0" distB="0" distL="0" distR="0" wp14:anchorId="6D9C55C2" wp14:editId="2192DD5A">
            <wp:extent cx="1591056" cy="176784"/>
            <wp:effectExtent l="0" t="0" r="0" b="0"/>
            <wp:docPr id="43572" name="Picture 43572"/>
            <wp:cNvGraphicFramePr/>
            <a:graphic xmlns:a="http://schemas.openxmlformats.org/drawingml/2006/main">
              <a:graphicData uri="http://schemas.openxmlformats.org/drawingml/2006/picture">
                <pic:pic xmlns:pic="http://schemas.openxmlformats.org/drawingml/2006/picture">
                  <pic:nvPicPr>
                    <pic:cNvPr id="43572" name="Picture 43572"/>
                    <pic:cNvPicPr/>
                  </pic:nvPicPr>
                  <pic:blipFill>
                    <a:blip r:embed="rId59"/>
                    <a:stretch>
                      <a:fillRect/>
                    </a:stretch>
                  </pic:blipFill>
                  <pic:spPr>
                    <a:xfrm>
                      <a:off x="0" y="0"/>
                      <a:ext cx="1591056" cy="176784"/>
                    </a:xfrm>
                    <a:prstGeom prst="rect">
                      <a:avLst/>
                    </a:prstGeom>
                  </pic:spPr>
                </pic:pic>
              </a:graphicData>
            </a:graphic>
          </wp:inline>
        </w:drawing>
      </w:r>
      <w:r>
        <w:t xml:space="preserve">], where </w:t>
      </w:r>
      <w:r>
        <w:rPr>
          <w:i/>
        </w:rPr>
        <w:t xml:space="preserve">A </w:t>
      </w:r>
      <w:r>
        <w:t xml:space="preserve">is a (Λ + </w:t>
      </w:r>
      <w:r>
        <w:rPr>
          <w:i/>
        </w:rPr>
        <w:t>J</w:t>
      </w:r>
      <w:r>
        <w:t xml:space="preserve">) by (Λ + </w:t>
      </w:r>
      <w:r>
        <w:rPr>
          <w:i/>
        </w:rPr>
        <w:t>J</w:t>
      </w:r>
      <w:r>
        <w:t>) matrix. Because of this limitation, a more</w:t>
      </w:r>
    </w:p>
    <w:p w14:paraId="586A78D8" w14:textId="18FF67D4" w:rsidR="005F5C4E" w:rsidRDefault="00402717">
      <w:pPr>
        <w:ind w:left="-5"/>
      </w:pPr>
      <w:r>
        <w:t xml:space="preserve">robust and universal method is needed for both linear and nonlinear systems. We address this problem by incorporating </w:t>
      </w:r>
      <w:del w:id="338" w:author="Love, Ephy" w:date="2019-10-11T12:35:00Z">
        <w:r w:rsidDel="00382986">
          <w:delText>Ensemble Kalman Filtering(</w:delText>
        </w:r>
      </w:del>
      <w:proofErr w:type="spellStart"/>
      <w:proofErr w:type="gramStart"/>
      <w:r>
        <w:t>EnKF</w:t>
      </w:r>
      <w:proofErr w:type="spellEnd"/>
      <w:ins w:id="339" w:author="Love, Ephy" w:date="2019-10-11T12:35:00Z">
        <w:r w:rsidR="00382986">
          <w:t>[</w:t>
        </w:r>
      </w:ins>
      <w:proofErr w:type="gramEnd"/>
      <w:del w:id="340" w:author="Love, Ephy" w:date="2019-10-11T12:35:00Z">
        <w:r w:rsidDel="00382986">
          <w:delText>)[</w:delText>
        </w:r>
      </w:del>
      <w:r>
        <w:t>26] for organelles</w:t>
      </w:r>
      <w:ins w:id="341" w:author="Love, Ephy" w:date="2019-10-11T12:35:00Z">
        <w:r w:rsidR="00382986">
          <w:t>’</w:t>
        </w:r>
      </w:ins>
      <w:r>
        <w:t xml:space="preserve"> trajector</w:t>
      </w:r>
      <w:ins w:id="342" w:author="Love, Ephy" w:date="2019-10-11T12:36:00Z">
        <w:r w:rsidR="00382986">
          <w:t>y</w:t>
        </w:r>
      </w:ins>
      <w:del w:id="343" w:author="Love, Ephy" w:date="2019-10-11T12:35:00Z">
        <w:r w:rsidDel="00382986">
          <w:delText>ies</w:delText>
        </w:r>
      </w:del>
      <w:r>
        <w:t xml:space="preserve"> prediction. </w:t>
      </w:r>
      <w:proofErr w:type="spellStart"/>
      <w:r>
        <w:t>EnKF</w:t>
      </w:r>
      <w:proofErr w:type="spellEnd"/>
      <w:r>
        <w:t xml:space="preserve"> </w:t>
      </w:r>
      <w:del w:id="344" w:author="Love, Ephy" w:date="2019-10-11T12:36:00Z">
        <w:r w:rsidDel="00382986">
          <w:delText xml:space="preserve">for </w:delText>
        </w:r>
      </w:del>
      <w:ins w:id="345" w:author="Love, Ephy" w:date="2019-10-11T12:36:00Z">
        <w:r w:rsidR="00382986">
          <w:t>applied to</w:t>
        </w:r>
        <w:r w:rsidR="00382986">
          <w:t xml:space="preserve"> </w:t>
        </w:r>
      </w:ins>
      <w:r>
        <w:t xml:space="preserve">our </w:t>
      </w:r>
      <w:del w:id="346" w:author="Love, Ephy" w:date="2019-10-11T12:36:00Z">
        <w:r w:rsidDel="00382986">
          <w:delText xml:space="preserve">problem </w:delText>
        </w:r>
      </w:del>
      <w:ins w:id="347" w:author="Love, Ephy" w:date="2019-10-11T12:36:00Z">
        <w:r w:rsidR="00382986">
          <w:t>formulation</w:t>
        </w:r>
        <w:r w:rsidR="00382986">
          <w:t xml:space="preserve"> </w:t>
        </w:r>
      </w:ins>
      <w:r>
        <w:t>is summarized in Algorithm 1.</w:t>
      </w:r>
    </w:p>
    <w:p w14:paraId="07AAD0E9" w14:textId="20CBFADB" w:rsidR="005F5C4E" w:rsidRDefault="00402717">
      <w:pPr>
        <w:spacing w:after="0"/>
        <w:ind w:left="-5"/>
      </w:pPr>
      <w:r>
        <w:t xml:space="preserve">In </w:t>
      </w:r>
      <w:ins w:id="348" w:author="Love, Ephy" w:date="2019-10-11T12:36:00Z">
        <w:r w:rsidR="00382986">
          <w:t>A</w:t>
        </w:r>
      </w:ins>
      <w:del w:id="349" w:author="Love, Ephy" w:date="2019-10-11T12:36:00Z">
        <w:r w:rsidDel="00382986">
          <w:delText>the a</w:delText>
        </w:r>
      </w:del>
      <w:r>
        <w:t xml:space="preserve">lgorithm 1, </w:t>
      </w:r>
      <w:r>
        <w:rPr>
          <w:i/>
        </w:rPr>
        <w:t xml:space="preserve">E </w:t>
      </w:r>
      <w:r>
        <w:t xml:space="preserve">is the size of an ensemble set we choose. Instead of using a single </w:t>
      </w:r>
      <w:del w:id="350" w:author="Love, Ephy" w:date="2019-10-11T12:37:00Z">
        <w:r w:rsidDel="00382986">
          <w:delText xml:space="preserve">one </w:delText>
        </w:r>
      </w:del>
      <w:r>
        <w:t xml:space="preserve">estimation, </w:t>
      </w:r>
      <w:proofErr w:type="spellStart"/>
      <w:r>
        <w:t>EnKF</w:t>
      </w:r>
      <w:proofErr w:type="spellEnd"/>
      <w:r>
        <w:t xml:space="preserve"> generates an ensemble of samples</w:t>
      </w:r>
      <w:r>
        <w:rPr>
          <w:noProof/>
        </w:rPr>
        <w:drawing>
          <wp:inline distT="0" distB="0" distL="0" distR="0" wp14:anchorId="1A429280" wp14:editId="06FAF2F3">
            <wp:extent cx="256032" cy="182880"/>
            <wp:effectExtent l="0" t="0" r="0" b="0"/>
            <wp:docPr id="43573" name="Picture 43573"/>
            <wp:cNvGraphicFramePr/>
            <a:graphic xmlns:a="http://schemas.openxmlformats.org/drawingml/2006/main">
              <a:graphicData uri="http://schemas.openxmlformats.org/drawingml/2006/picture">
                <pic:pic xmlns:pic="http://schemas.openxmlformats.org/drawingml/2006/picture">
                  <pic:nvPicPr>
                    <pic:cNvPr id="43573" name="Picture 43573"/>
                    <pic:cNvPicPr/>
                  </pic:nvPicPr>
                  <pic:blipFill>
                    <a:blip r:embed="rId60"/>
                    <a:stretch>
                      <a:fillRect/>
                    </a:stretch>
                  </pic:blipFill>
                  <pic:spPr>
                    <a:xfrm>
                      <a:off x="0" y="0"/>
                      <a:ext cx="256032" cy="182880"/>
                    </a:xfrm>
                    <a:prstGeom prst="rect">
                      <a:avLst/>
                    </a:prstGeom>
                  </pic:spPr>
                </pic:pic>
              </a:graphicData>
            </a:graphic>
          </wp:inline>
        </w:drawing>
      </w:r>
      <w:r>
        <w:t xml:space="preserve"> as multiple predictions in eq. (19), where one sample is corresponding to one simulation satisfying eq. (17), therefore, it is applicable to either linear or nonlinear system, sample mean and sample variance in the following updating steps are computed by this ensemble set as eq. (20) and eq. (21). Also, the improved approximation [</w:t>
      </w:r>
      <w:r>
        <w:rPr>
          <w:noProof/>
        </w:rPr>
        <w:drawing>
          <wp:inline distT="0" distB="0" distL="0" distR="0" wp14:anchorId="6446FB77" wp14:editId="1229DDFF">
            <wp:extent cx="365760" cy="179832"/>
            <wp:effectExtent l="0" t="0" r="0" b="0"/>
            <wp:docPr id="43574" name="Picture 43574"/>
            <wp:cNvGraphicFramePr/>
            <a:graphic xmlns:a="http://schemas.openxmlformats.org/drawingml/2006/main">
              <a:graphicData uri="http://schemas.openxmlformats.org/drawingml/2006/picture">
                <pic:pic xmlns:pic="http://schemas.openxmlformats.org/drawingml/2006/picture">
                  <pic:nvPicPr>
                    <pic:cNvPr id="43574" name="Picture 43574"/>
                    <pic:cNvPicPr/>
                  </pic:nvPicPr>
                  <pic:blipFill>
                    <a:blip r:embed="rId61"/>
                    <a:stretch>
                      <a:fillRect/>
                    </a:stretch>
                  </pic:blipFill>
                  <pic:spPr>
                    <a:xfrm>
                      <a:off x="0" y="0"/>
                      <a:ext cx="365760" cy="179832"/>
                    </a:xfrm>
                    <a:prstGeom prst="rect">
                      <a:avLst/>
                    </a:prstGeom>
                  </pic:spPr>
                </pic:pic>
              </a:graphicData>
            </a:graphic>
          </wp:inline>
        </w:drawing>
      </w:r>
      <w:r>
        <w:t>] is a weighted sum of predictions</w:t>
      </w:r>
      <w:r>
        <w:rPr>
          <w:noProof/>
        </w:rPr>
        <w:drawing>
          <wp:inline distT="0" distB="0" distL="0" distR="0" wp14:anchorId="6B364A57" wp14:editId="1CCEC91E">
            <wp:extent cx="259080" cy="182880"/>
            <wp:effectExtent l="0" t="0" r="0" b="0"/>
            <wp:docPr id="43575" name="Picture 43575"/>
            <wp:cNvGraphicFramePr/>
            <a:graphic xmlns:a="http://schemas.openxmlformats.org/drawingml/2006/main">
              <a:graphicData uri="http://schemas.openxmlformats.org/drawingml/2006/picture">
                <pic:pic xmlns:pic="http://schemas.openxmlformats.org/drawingml/2006/picture">
                  <pic:nvPicPr>
                    <pic:cNvPr id="43575" name="Picture 43575"/>
                    <pic:cNvPicPr/>
                  </pic:nvPicPr>
                  <pic:blipFill>
                    <a:blip r:embed="rId62"/>
                    <a:stretch>
                      <a:fillRect/>
                    </a:stretch>
                  </pic:blipFill>
                  <pic:spPr>
                    <a:xfrm>
                      <a:off x="0" y="0"/>
                      <a:ext cx="259080" cy="182880"/>
                    </a:xfrm>
                    <a:prstGeom prst="rect">
                      <a:avLst/>
                    </a:prstGeom>
                  </pic:spPr>
                </pic:pic>
              </a:graphicData>
            </a:graphic>
          </wp:inline>
        </w:drawing>
      </w:r>
      <w:r>
        <w:t xml:space="preserve"> and observation</w:t>
      </w:r>
    </w:p>
    <w:p w14:paraId="3F1D3756" w14:textId="27D54C72" w:rsidR="005F5C4E" w:rsidRDefault="00402717">
      <w:pPr>
        <w:spacing w:after="108"/>
        <w:ind w:left="-5"/>
      </w:pPr>
      <w:r>
        <w:rPr>
          <w:noProof/>
        </w:rPr>
        <w:drawing>
          <wp:inline distT="0" distB="0" distL="0" distR="0" wp14:anchorId="440651C0" wp14:editId="417B0206">
            <wp:extent cx="393192" cy="173736"/>
            <wp:effectExtent l="0" t="0" r="0" b="0"/>
            <wp:docPr id="43576" name="Picture 43576"/>
            <wp:cNvGraphicFramePr/>
            <a:graphic xmlns:a="http://schemas.openxmlformats.org/drawingml/2006/main">
              <a:graphicData uri="http://schemas.openxmlformats.org/drawingml/2006/picture">
                <pic:pic xmlns:pic="http://schemas.openxmlformats.org/drawingml/2006/picture">
                  <pic:nvPicPr>
                    <pic:cNvPr id="43576" name="Picture 43576"/>
                    <pic:cNvPicPr/>
                  </pic:nvPicPr>
                  <pic:blipFill>
                    <a:blip r:embed="rId63"/>
                    <a:stretch>
                      <a:fillRect/>
                    </a:stretch>
                  </pic:blipFill>
                  <pic:spPr>
                    <a:xfrm>
                      <a:off x="0" y="0"/>
                      <a:ext cx="393192" cy="173736"/>
                    </a:xfrm>
                    <a:prstGeom prst="rect">
                      <a:avLst/>
                    </a:prstGeom>
                  </pic:spPr>
                </pic:pic>
              </a:graphicData>
            </a:graphic>
          </wp:inline>
        </w:drawing>
      </w:r>
      <w:r>
        <w:t xml:space="preserve">] based on prediction noise and observation noise, </w:t>
      </w:r>
      <w:r>
        <w:rPr>
          <w:i/>
        </w:rPr>
        <w:t>G</w:t>
      </w:r>
      <w:r>
        <w:rPr>
          <w:i/>
          <w:vertAlign w:val="subscript"/>
        </w:rPr>
        <w:t>n</w:t>
      </w:r>
      <w:r>
        <w:rPr>
          <w:vertAlign w:val="subscript"/>
        </w:rPr>
        <w:t xml:space="preserve">+1 </w:t>
      </w:r>
      <w:r>
        <w:t xml:space="preserve">of eq. (22) is the Kalman gain, which </w:t>
      </w:r>
      <w:proofErr w:type="spellStart"/>
      <w:r>
        <w:t>determs</w:t>
      </w:r>
      <w:proofErr w:type="spellEnd"/>
      <w:r>
        <w:t xml:space="preserve"> the weight between the prediction noise and observation noise. If the observation is more reliable or </w:t>
      </w:r>
      <w:proofErr w:type="spellStart"/>
      <w:r>
        <w:rPr>
          <w:i/>
        </w:rPr>
        <w:t>σ</w:t>
      </w:r>
      <w:r>
        <w:rPr>
          <w:i/>
          <w:vertAlign w:val="subscript"/>
        </w:rPr>
        <w:t>v</w:t>
      </w:r>
      <w:proofErr w:type="spellEnd"/>
      <w:r>
        <w:rPr>
          <w:i/>
          <w:vertAlign w:val="subscript"/>
        </w:rPr>
        <w:t xml:space="preserve"> </w:t>
      </w:r>
      <w:r>
        <w:t>is much smaller, lim</w:t>
      </w:r>
      <w:r>
        <w:rPr>
          <w:i/>
          <w:vertAlign w:val="subscript"/>
        </w:rPr>
        <w:t>R</w:t>
      </w:r>
      <w:r>
        <w:rPr>
          <w:vertAlign w:val="subscript"/>
        </w:rPr>
        <w:t xml:space="preserve">→0 </w:t>
      </w:r>
      <w:r>
        <w:rPr>
          <w:i/>
        </w:rPr>
        <w:t>K</w:t>
      </w:r>
      <w:r>
        <w:rPr>
          <w:i/>
          <w:vertAlign w:val="subscript"/>
        </w:rPr>
        <w:t>n</w:t>
      </w:r>
      <w:r>
        <w:rPr>
          <w:vertAlign w:val="subscript"/>
        </w:rPr>
        <w:t xml:space="preserve">+1 </w:t>
      </w:r>
      <w:r>
        <w:t xml:space="preserve">= </w:t>
      </w:r>
      <w:r>
        <w:rPr>
          <w:i/>
        </w:rPr>
        <w:t>I</w:t>
      </w:r>
      <w:r>
        <w:t xml:space="preserve">, it will make </w:t>
      </w:r>
      <w:r>
        <w:rPr>
          <w:i/>
        </w:rPr>
        <w:t xml:space="preserve">I </w:t>
      </w:r>
      <w:r>
        <w:t>−</w:t>
      </w:r>
      <w:r>
        <w:rPr>
          <w:i/>
        </w:rPr>
        <w:t>K</w:t>
      </w:r>
      <w:r>
        <w:rPr>
          <w:i/>
          <w:vertAlign w:val="subscript"/>
        </w:rPr>
        <w:t>n</w:t>
      </w:r>
      <w:r>
        <w:rPr>
          <w:vertAlign w:val="subscript"/>
        </w:rPr>
        <w:t xml:space="preserve">+1 </w:t>
      </w:r>
      <w:r>
        <w:t>close to 0, then</w:t>
      </w:r>
      <w:r>
        <w:rPr>
          <w:noProof/>
        </w:rPr>
        <w:drawing>
          <wp:inline distT="0" distB="0" distL="0" distR="0" wp14:anchorId="270980C4" wp14:editId="329D97DA">
            <wp:extent cx="256032" cy="179832"/>
            <wp:effectExtent l="0" t="0" r="0" b="0"/>
            <wp:docPr id="43577" name="Picture 43577"/>
            <wp:cNvGraphicFramePr/>
            <a:graphic xmlns:a="http://schemas.openxmlformats.org/drawingml/2006/main">
              <a:graphicData uri="http://schemas.openxmlformats.org/drawingml/2006/picture">
                <pic:pic xmlns:pic="http://schemas.openxmlformats.org/drawingml/2006/picture">
                  <pic:nvPicPr>
                    <pic:cNvPr id="43577" name="Picture 43577"/>
                    <pic:cNvPicPr/>
                  </pic:nvPicPr>
                  <pic:blipFill>
                    <a:blip r:embed="rId64"/>
                    <a:stretch>
                      <a:fillRect/>
                    </a:stretch>
                  </pic:blipFill>
                  <pic:spPr>
                    <a:xfrm>
                      <a:off x="0" y="0"/>
                      <a:ext cx="256032" cy="179832"/>
                    </a:xfrm>
                    <a:prstGeom prst="rect">
                      <a:avLst/>
                    </a:prstGeom>
                  </pic:spPr>
                </pic:pic>
              </a:graphicData>
            </a:graphic>
          </wp:inline>
        </w:drawing>
      </w:r>
      <w:r>
        <w:t xml:space="preserve"> in eq. (23) has less information from the mean of predictions ˆ</w:t>
      </w:r>
      <w:r>
        <w:rPr>
          <w:i/>
        </w:rPr>
        <w:t>m</w:t>
      </w:r>
      <w:r>
        <w:rPr>
          <w:i/>
          <w:vertAlign w:val="subscript"/>
        </w:rPr>
        <w:t>n</w:t>
      </w:r>
      <w:r>
        <w:rPr>
          <w:vertAlign w:val="subscript"/>
        </w:rPr>
        <w:t>+1</w:t>
      </w:r>
      <w:r>
        <w:t>, but contains more information from the observation [</w:t>
      </w:r>
      <w:r>
        <w:rPr>
          <w:i/>
        </w:rPr>
        <w:t>φ</w:t>
      </w:r>
      <w:r>
        <w:rPr>
          <w:sz w:val="31"/>
          <w:vertAlign w:val="superscript"/>
        </w:rPr>
        <w:t>¯</w:t>
      </w:r>
      <w:r>
        <w:rPr>
          <w:i/>
          <w:vertAlign w:val="superscript"/>
        </w:rPr>
        <w:t>j</w:t>
      </w:r>
      <w:r>
        <w:rPr>
          <w:i/>
          <w:vertAlign w:val="subscript"/>
        </w:rPr>
        <w:t>n</w:t>
      </w:r>
      <w:r>
        <w:rPr>
          <w:vertAlign w:val="subscript"/>
        </w:rPr>
        <w:t>+1</w:t>
      </w:r>
      <w:r>
        <w:rPr>
          <w:i/>
          <w:vertAlign w:val="subscript"/>
        </w:rPr>
        <w:t>,</w:t>
      </w:r>
      <w:r>
        <w:rPr>
          <w:vertAlign w:val="subscript"/>
        </w:rPr>
        <w:t>+</w:t>
      </w:r>
      <w:r>
        <w:t>], thus the observation will have more weight in the final improved estimation. Conversely, if the prediction process is more trustworthy, or equivalen</w:t>
      </w:r>
      <w:ins w:id="351" w:author="Love, Ephy" w:date="2019-10-11T12:37:00Z">
        <w:r w:rsidR="00382986">
          <w:t>t</w:t>
        </w:r>
      </w:ins>
      <w:del w:id="352" w:author="Love, Ephy" w:date="2019-10-11T12:37:00Z">
        <w:r w:rsidDel="00382986">
          <w:delText>tly</w:delText>
        </w:r>
      </w:del>
      <w:r>
        <w:t xml:space="preserve">, </w:t>
      </w:r>
      <w:proofErr w:type="spellStart"/>
      <w:r>
        <w:rPr>
          <w:i/>
        </w:rPr>
        <w:t>σ</w:t>
      </w:r>
      <w:r>
        <w:rPr>
          <w:i/>
          <w:vertAlign w:val="subscript"/>
        </w:rPr>
        <w:t>u</w:t>
      </w:r>
      <w:proofErr w:type="spellEnd"/>
      <w:r>
        <w:rPr>
          <w:i/>
          <w:vertAlign w:val="subscript"/>
        </w:rPr>
        <w:t xml:space="preserve"> </w:t>
      </w:r>
      <w:r>
        <w:t>is smaller</w:t>
      </w:r>
      <w:ins w:id="353" w:author="Love, Ephy" w:date="2019-10-11T12:37:00Z">
        <w:r w:rsidR="00382986">
          <w:t>.</w:t>
        </w:r>
      </w:ins>
      <w:del w:id="354" w:author="Love, Ephy" w:date="2019-10-11T12:37:00Z">
        <w:r w:rsidDel="00382986">
          <w:delText>,</w:delText>
        </w:r>
      </w:del>
      <w:r>
        <w:t xml:space="preserve"> </w:t>
      </w:r>
      <w:ins w:id="355" w:author="Love, Ephy" w:date="2019-10-11T12:37:00Z">
        <w:r w:rsidR="00382986">
          <w:t>An</w:t>
        </w:r>
      </w:ins>
      <w:del w:id="356" w:author="Love, Ephy" w:date="2019-10-11T12:37:00Z">
        <w:r w:rsidDel="00382986">
          <w:delText>the</w:delText>
        </w:r>
      </w:del>
      <w:r>
        <w:t xml:space="preserve"> improved estimation weights the predictions more </w:t>
      </w:r>
      <w:proofErr w:type="gramStart"/>
      <w:r>
        <w:t>heavily[</w:t>
      </w:r>
      <w:proofErr w:type="gramEnd"/>
      <w:r>
        <w:t>3].</w:t>
      </w:r>
    </w:p>
    <w:p w14:paraId="5EE0BD06" w14:textId="52A7B9B8" w:rsidR="005F5C4E" w:rsidRDefault="00402717">
      <w:pPr>
        <w:ind w:left="-5"/>
      </w:pPr>
      <w:r>
        <w:t xml:space="preserve">The y component of forward fields and backward fields filtering </w:t>
      </w:r>
      <w:del w:id="357" w:author="Love, Ephy" w:date="2019-10-11T12:38:00Z">
        <w:r w:rsidDel="00382986">
          <w:delText xml:space="preserve">process </w:delText>
        </w:r>
      </w:del>
      <w:r>
        <w:t xml:space="preserve">works in a similar way. With the </w:t>
      </w:r>
      <w:del w:id="358" w:author="Love, Ephy" w:date="2019-10-11T12:38:00Z">
        <w:r w:rsidDel="00382986">
          <w:delText>discreterized</w:delText>
        </w:r>
      </w:del>
      <w:ins w:id="359" w:author="Love, Ephy" w:date="2019-10-11T12:38:00Z">
        <w:r w:rsidR="00382986">
          <w:t>discretized</w:t>
        </w:r>
      </w:ins>
      <w:r>
        <w:t xml:space="preserve"> equations given in </w:t>
      </w:r>
      <w:r>
        <w:rPr>
          <w:rFonts w:ascii="Calibri" w:eastAsia="Calibri" w:hAnsi="Calibri" w:cs="Calibri"/>
        </w:rPr>
        <w:t xml:space="preserve">Supporting Information </w:t>
      </w:r>
      <w:r>
        <w:t xml:space="preserve">and the approach </w:t>
      </w:r>
      <w:del w:id="360" w:author="Love, Ephy" w:date="2019-10-11T12:38:00Z">
        <w:r w:rsidDel="00382986">
          <w:delText xml:space="preserve">depiction </w:delText>
        </w:r>
      </w:del>
      <w:ins w:id="361" w:author="Love, Ephy" w:date="2019-10-11T12:38:00Z">
        <w:r w:rsidR="00382986">
          <w:t>depicted</w:t>
        </w:r>
        <w:r w:rsidR="00382986">
          <w:t xml:space="preserve"> </w:t>
        </w:r>
      </w:ins>
      <w:r>
        <w:t xml:space="preserve">in </w:t>
      </w:r>
      <w:del w:id="362" w:author="Love, Ephy" w:date="2019-10-11T12:46:00Z">
        <w:r w:rsidDel="00E06E6E">
          <w:delText>figure</w:delText>
        </w:r>
      </w:del>
      <w:ins w:id="363" w:author="Love, Ephy" w:date="2019-10-11T12:46:00Z">
        <w:r w:rsidR="00E06E6E">
          <w:t>Figure</w:t>
        </w:r>
      </w:ins>
      <w:r>
        <w:t xml:space="preserve"> 3, one could perform the </w:t>
      </w:r>
      <w:proofErr w:type="spellStart"/>
      <w:r>
        <w:t>EnKF</w:t>
      </w:r>
      <w:proofErr w:type="spellEnd"/>
      <w:r>
        <w:t xml:space="preserve"> to </w:t>
      </w:r>
      <w:proofErr w:type="gramStart"/>
      <w:r>
        <w:t>obtained</w:t>
      </w:r>
      <w:proofErr w:type="gramEnd"/>
      <w:r>
        <w:t xml:space="preserve"> the improved estimations</w:t>
      </w:r>
      <w:r>
        <w:rPr>
          <w:noProof/>
        </w:rPr>
        <w:drawing>
          <wp:inline distT="0" distB="0" distL="0" distR="0" wp14:anchorId="62D745F5" wp14:editId="77A3B7F2">
            <wp:extent cx="1359408" cy="176784"/>
            <wp:effectExtent l="0" t="0" r="0" b="0"/>
            <wp:docPr id="43578" name="Picture 43578"/>
            <wp:cNvGraphicFramePr/>
            <a:graphic xmlns:a="http://schemas.openxmlformats.org/drawingml/2006/main">
              <a:graphicData uri="http://schemas.openxmlformats.org/drawingml/2006/picture">
                <pic:pic xmlns:pic="http://schemas.openxmlformats.org/drawingml/2006/picture">
                  <pic:nvPicPr>
                    <pic:cNvPr id="43578" name="Picture 43578"/>
                    <pic:cNvPicPr/>
                  </pic:nvPicPr>
                  <pic:blipFill>
                    <a:blip r:embed="rId65"/>
                    <a:stretch>
                      <a:fillRect/>
                    </a:stretch>
                  </pic:blipFill>
                  <pic:spPr>
                    <a:xfrm>
                      <a:off x="0" y="0"/>
                      <a:ext cx="1359408" cy="176784"/>
                    </a:xfrm>
                    <a:prstGeom prst="rect">
                      <a:avLst/>
                    </a:prstGeom>
                  </pic:spPr>
                </pic:pic>
              </a:graphicData>
            </a:graphic>
          </wp:inline>
        </w:drawing>
      </w:r>
      <w:r>
        <w:t xml:space="preserve"> and</w:t>
      </w:r>
      <w:r>
        <w:rPr>
          <w:noProof/>
        </w:rPr>
        <w:drawing>
          <wp:inline distT="0" distB="0" distL="0" distR="0" wp14:anchorId="5ED4A6FD" wp14:editId="1F171D4A">
            <wp:extent cx="633985" cy="176784"/>
            <wp:effectExtent l="0" t="0" r="0" b="0"/>
            <wp:docPr id="43579" name="Picture 43579"/>
            <wp:cNvGraphicFramePr/>
            <a:graphic xmlns:a="http://schemas.openxmlformats.org/drawingml/2006/main">
              <a:graphicData uri="http://schemas.openxmlformats.org/drawingml/2006/picture">
                <pic:pic xmlns:pic="http://schemas.openxmlformats.org/drawingml/2006/picture">
                  <pic:nvPicPr>
                    <pic:cNvPr id="43579" name="Picture 43579"/>
                    <pic:cNvPicPr/>
                  </pic:nvPicPr>
                  <pic:blipFill>
                    <a:blip r:embed="rId66"/>
                    <a:stretch>
                      <a:fillRect/>
                    </a:stretch>
                  </pic:blipFill>
                  <pic:spPr>
                    <a:xfrm>
                      <a:off x="0" y="0"/>
                      <a:ext cx="633985" cy="176784"/>
                    </a:xfrm>
                    <a:prstGeom prst="rect">
                      <a:avLst/>
                    </a:prstGeom>
                  </pic:spPr>
                </pic:pic>
              </a:graphicData>
            </a:graphic>
          </wp:inline>
        </w:drawing>
      </w:r>
      <w:r>
        <w:t>.</w:t>
      </w:r>
    </w:p>
    <w:p w14:paraId="6EC086C3" w14:textId="77777777" w:rsidR="005F5C4E" w:rsidRDefault="00402717">
      <w:pPr>
        <w:spacing w:after="48" w:line="259" w:lineRule="auto"/>
        <w:ind w:left="0" w:firstLine="0"/>
        <w:jc w:val="left"/>
      </w:pPr>
      <w:r>
        <w:rPr>
          <w:rFonts w:ascii="Calibri" w:eastAsia="Calibri" w:hAnsi="Calibri" w:cs="Calibri"/>
          <w:noProof/>
          <w:sz w:val="22"/>
        </w:rPr>
        <mc:AlternateContent>
          <mc:Choice Requires="wpg">
            <w:drawing>
              <wp:inline distT="0" distB="0" distL="0" distR="0" wp14:anchorId="54CB7081" wp14:editId="1BA7EFCA">
                <wp:extent cx="5943600" cy="10122"/>
                <wp:effectExtent l="0" t="0" r="0" b="0"/>
                <wp:docPr id="37366" name="Group 37366"/>
                <wp:cNvGraphicFramePr/>
                <a:graphic xmlns:a="http://schemas.openxmlformats.org/drawingml/2006/main">
                  <a:graphicData uri="http://schemas.microsoft.com/office/word/2010/wordprocessingGroup">
                    <wpg:wgp>
                      <wpg:cNvGrpSpPr/>
                      <wpg:grpSpPr>
                        <a:xfrm>
                          <a:off x="0" y="0"/>
                          <a:ext cx="5943600" cy="10122"/>
                          <a:chOff x="0" y="0"/>
                          <a:chExt cx="5943600" cy="10122"/>
                        </a:xfrm>
                      </wpg:grpSpPr>
                      <wps:wsp>
                        <wps:cNvPr id="2435" name="Shape 2435"/>
                        <wps:cNvSpPr/>
                        <wps:spPr>
                          <a:xfrm>
                            <a:off x="0" y="0"/>
                            <a:ext cx="5943600" cy="0"/>
                          </a:xfrm>
                          <a:custGeom>
                            <a:avLst/>
                            <a:gdLst/>
                            <a:ahLst/>
                            <a:cxnLst/>
                            <a:rect l="0" t="0" r="0" b="0"/>
                            <a:pathLst>
                              <a:path w="5943600">
                                <a:moveTo>
                                  <a:pt x="0" y="0"/>
                                </a:moveTo>
                                <a:lnTo>
                                  <a:pt x="594360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66" style="width:468pt;height:0.797pt;mso-position-horizontal-relative:char;mso-position-vertical-relative:line" coordsize="59436,101">
                <v:shape id="Shape 2435" style="position:absolute;width:59436;height:0;left:0;top:0;" coordsize="5943600,0" path="m0,0l5943600,0">
                  <v:stroke weight="0.797pt" endcap="flat" joinstyle="miter" miterlimit="10" on="true" color="#000000"/>
                  <v:fill on="false" color="#000000" opacity="0"/>
                </v:shape>
              </v:group>
            </w:pict>
          </mc:Fallback>
        </mc:AlternateContent>
      </w:r>
    </w:p>
    <w:p w14:paraId="6AFEE325" w14:textId="77777777" w:rsidR="005F5C4E" w:rsidRDefault="00402717">
      <w:pPr>
        <w:spacing w:after="9" w:line="259" w:lineRule="auto"/>
        <w:ind w:left="0" w:firstLine="0"/>
        <w:jc w:val="left"/>
      </w:pPr>
      <w:r>
        <w:rPr>
          <w:b/>
        </w:rPr>
        <w:t>Algorithm 1. Ensemble Kalman Filter</w:t>
      </w:r>
    </w:p>
    <w:p w14:paraId="4F5CE978" w14:textId="77777777" w:rsidR="005F5C4E" w:rsidRDefault="00402717">
      <w:pPr>
        <w:spacing w:after="333"/>
        <w:ind w:left="-5"/>
      </w:pPr>
      <w:r>
        <w:t xml:space="preserve">When </w:t>
      </w:r>
      <w:r>
        <w:rPr>
          <w:i/>
        </w:rPr>
        <w:t xml:space="preserve">n </w:t>
      </w:r>
      <w:r>
        <w:t>= 0,</w:t>
      </w:r>
    </w:p>
    <w:p w14:paraId="3A757124" w14:textId="77777777" w:rsidR="005F5C4E" w:rsidRDefault="00402717">
      <w:pPr>
        <w:spacing w:after="0" w:line="259" w:lineRule="auto"/>
        <w:ind w:left="2746" w:firstLine="0"/>
        <w:jc w:val="left"/>
      </w:pPr>
      <w:r>
        <w:rPr>
          <w:sz w:val="14"/>
        </w:rPr>
        <w:t>(</w:t>
      </w:r>
      <w:r>
        <w:rPr>
          <w:i/>
          <w:sz w:val="14"/>
        </w:rPr>
        <w:t>e</w:t>
      </w:r>
      <w:r>
        <w:rPr>
          <w:sz w:val="14"/>
        </w:rPr>
        <w:t>)</w:t>
      </w:r>
    </w:p>
    <w:p w14:paraId="46825608" w14:textId="77777777" w:rsidR="005F5C4E" w:rsidRDefault="00402717">
      <w:pPr>
        <w:tabs>
          <w:tab w:val="center" w:pos="2726"/>
          <w:tab w:val="center" w:pos="3718"/>
        </w:tabs>
        <w:spacing w:after="97" w:line="265" w:lineRule="auto"/>
        <w:ind w:left="0" w:firstLine="0"/>
        <w:jc w:val="left"/>
      </w:pPr>
      <w:r>
        <w:rPr>
          <w:rFonts w:ascii="Calibri" w:eastAsia="Calibri" w:hAnsi="Calibri" w:cs="Calibri"/>
          <w:sz w:val="22"/>
        </w:rPr>
        <w:tab/>
      </w:r>
      <w:r>
        <w:rPr>
          <w:i/>
        </w:rPr>
        <w:t>φ</w:t>
      </w:r>
      <w:r>
        <w:rPr>
          <w:vertAlign w:val="subscript"/>
        </w:rPr>
        <w:t>0</w:t>
      </w:r>
      <w:r>
        <w:rPr>
          <w:vertAlign w:val="subscript"/>
        </w:rPr>
        <w:tab/>
      </w:r>
      <w:r>
        <w:t>= 0</w:t>
      </w:r>
      <w:r>
        <w:rPr>
          <w:i/>
        </w:rPr>
        <w:t xml:space="preserve">, e </w:t>
      </w:r>
      <w:r>
        <w:t xml:space="preserve">= </w:t>
      </w:r>
      <w:proofErr w:type="gramStart"/>
      <w:r>
        <w:t>1</w:t>
      </w:r>
      <w:r>
        <w:rPr>
          <w:i/>
        </w:rPr>
        <w:t>,...</w:t>
      </w:r>
      <w:proofErr w:type="gramEnd"/>
      <w:r>
        <w:rPr>
          <w:i/>
        </w:rPr>
        <w:t>,E</w:t>
      </w:r>
    </w:p>
    <w:p w14:paraId="112B5696" w14:textId="77777777" w:rsidR="005F5C4E" w:rsidRDefault="00402717">
      <w:pPr>
        <w:numPr>
          <w:ilvl w:val="0"/>
          <w:numId w:val="1"/>
        </w:numPr>
        <w:ind w:hanging="213"/>
        <w:jc w:val="left"/>
      </w:pPr>
      <w:r>
        <w:t>= Σ</w:t>
      </w:r>
    </w:p>
    <w:p w14:paraId="46A57EA0" w14:textId="77777777" w:rsidR="005F5C4E" w:rsidRDefault="00402717">
      <w:pPr>
        <w:numPr>
          <w:ilvl w:val="0"/>
          <w:numId w:val="1"/>
        </w:numPr>
        <w:spacing w:after="160" w:line="265" w:lineRule="auto"/>
        <w:ind w:hanging="213"/>
        <w:jc w:val="left"/>
      </w:pPr>
      <w:r>
        <w:t xml:space="preserve">= </w:t>
      </w:r>
      <w:r>
        <w:rPr>
          <w:i/>
        </w:rPr>
        <w:t>σ</w:t>
      </w:r>
      <w:r>
        <w:rPr>
          <w:i/>
          <w:vertAlign w:val="subscript"/>
        </w:rPr>
        <w:t>v</w:t>
      </w:r>
      <w:r>
        <w:rPr>
          <w:vertAlign w:val="superscript"/>
        </w:rPr>
        <w:t>2</w:t>
      </w:r>
      <w:r>
        <w:rPr>
          <w:i/>
        </w:rPr>
        <w:t>I</w:t>
      </w:r>
    </w:p>
    <w:p w14:paraId="55F79A90" w14:textId="77777777" w:rsidR="005F5C4E" w:rsidRDefault="00402717">
      <w:pPr>
        <w:spacing w:after="77" w:line="259" w:lineRule="auto"/>
        <w:ind w:left="2467" w:firstLine="0"/>
        <w:jc w:val="left"/>
      </w:pPr>
      <w:r>
        <w:rPr>
          <w:noProof/>
        </w:rPr>
        <w:drawing>
          <wp:inline distT="0" distB="0" distL="0" distR="0" wp14:anchorId="14A6D394" wp14:editId="5F0F9B46">
            <wp:extent cx="2706624" cy="1505712"/>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67"/>
                    <a:stretch>
                      <a:fillRect/>
                    </a:stretch>
                  </pic:blipFill>
                  <pic:spPr>
                    <a:xfrm>
                      <a:off x="0" y="0"/>
                      <a:ext cx="2706624" cy="1505712"/>
                    </a:xfrm>
                    <a:prstGeom prst="rect">
                      <a:avLst/>
                    </a:prstGeom>
                  </pic:spPr>
                </pic:pic>
              </a:graphicData>
            </a:graphic>
          </wp:inline>
        </w:drawing>
      </w:r>
    </w:p>
    <w:p w14:paraId="16F1695F" w14:textId="77777777" w:rsidR="005F5C4E" w:rsidRDefault="00402717">
      <w:pPr>
        <w:spacing w:after="546" w:line="259" w:lineRule="auto"/>
        <w:ind w:left="2600" w:firstLine="0"/>
        <w:jc w:val="left"/>
      </w:pPr>
      <w:r>
        <w:rPr>
          <w:noProof/>
        </w:rPr>
        <w:drawing>
          <wp:inline distT="0" distB="0" distL="0" distR="0" wp14:anchorId="74C4A358" wp14:editId="36BB5BC8">
            <wp:extent cx="2706624" cy="185928"/>
            <wp:effectExtent l="0" t="0" r="0" b="0"/>
            <wp:docPr id="43581" name="Picture 43581"/>
            <wp:cNvGraphicFramePr/>
            <a:graphic xmlns:a="http://schemas.openxmlformats.org/drawingml/2006/main">
              <a:graphicData uri="http://schemas.openxmlformats.org/drawingml/2006/picture">
                <pic:pic xmlns:pic="http://schemas.openxmlformats.org/drawingml/2006/picture">
                  <pic:nvPicPr>
                    <pic:cNvPr id="43581" name="Picture 43581"/>
                    <pic:cNvPicPr/>
                  </pic:nvPicPr>
                  <pic:blipFill>
                    <a:blip r:embed="rId68"/>
                    <a:stretch>
                      <a:fillRect/>
                    </a:stretch>
                  </pic:blipFill>
                  <pic:spPr>
                    <a:xfrm>
                      <a:off x="0" y="0"/>
                      <a:ext cx="2706624" cy="185928"/>
                    </a:xfrm>
                    <a:prstGeom prst="rect">
                      <a:avLst/>
                    </a:prstGeom>
                  </pic:spPr>
                </pic:pic>
              </a:graphicData>
            </a:graphic>
          </wp:inline>
        </w:drawing>
      </w:r>
    </w:p>
    <w:p w14:paraId="466419EF" w14:textId="77777777" w:rsidR="005F5C4E" w:rsidRDefault="00402717">
      <w:pPr>
        <w:spacing w:after="197"/>
        <w:ind w:left="-5"/>
      </w:pPr>
      <w:r>
        <w:lastRenderedPageBreak/>
        <w:t xml:space="preserve">For </w:t>
      </w:r>
      <w:r>
        <w:rPr>
          <w:i/>
        </w:rPr>
        <w:t xml:space="preserve">n </w:t>
      </w:r>
      <w:r>
        <w:t xml:space="preserve">= 1 to </w:t>
      </w:r>
      <w:r>
        <w:rPr>
          <w:i/>
        </w:rPr>
        <w:t xml:space="preserve">N </w:t>
      </w:r>
      <w:r>
        <w:t>− 2</w:t>
      </w:r>
    </w:p>
    <w:p w14:paraId="0943B70D" w14:textId="77777777" w:rsidR="005F5C4E" w:rsidRDefault="00402717">
      <w:pPr>
        <w:spacing w:after="265"/>
        <w:ind w:left="2158"/>
      </w:pPr>
      <w:r>
        <w:t>(19)</w:t>
      </w:r>
    </w:p>
    <w:p w14:paraId="05D21D4E" w14:textId="77777777" w:rsidR="005F5C4E" w:rsidRDefault="00402717">
      <w:pPr>
        <w:spacing w:after="446"/>
        <w:ind w:left="2158"/>
      </w:pPr>
      <w:r>
        <w:t>(20)</w:t>
      </w:r>
    </w:p>
    <w:p w14:paraId="68BAF9EC" w14:textId="77777777" w:rsidR="005F5C4E" w:rsidRDefault="00402717">
      <w:pPr>
        <w:spacing w:after="270"/>
        <w:ind w:left="2158"/>
      </w:pPr>
      <w:r>
        <w:t>(21)</w:t>
      </w:r>
    </w:p>
    <w:p w14:paraId="6812C29A" w14:textId="77777777" w:rsidR="005F5C4E" w:rsidRDefault="00402717">
      <w:pPr>
        <w:spacing w:after="116"/>
        <w:ind w:left="2158"/>
      </w:pPr>
      <w:r>
        <w:t>(22)</w:t>
      </w:r>
    </w:p>
    <w:p w14:paraId="32C06F0E" w14:textId="77777777" w:rsidR="005F5C4E" w:rsidRDefault="00402717">
      <w:pPr>
        <w:tabs>
          <w:tab w:val="center" w:pos="5969"/>
          <w:tab w:val="right" w:pos="9360"/>
        </w:tabs>
        <w:spacing w:after="124" w:line="259" w:lineRule="auto"/>
        <w:ind w:left="0" w:right="-15" w:firstLine="0"/>
        <w:jc w:val="left"/>
      </w:pPr>
      <w:r>
        <w:rPr>
          <w:noProof/>
        </w:rPr>
        <w:drawing>
          <wp:anchor distT="0" distB="0" distL="114300" distR="114300" simplePos="0" relativeHeight="251658240" behindDoc="0" locked="0" layoutInCell="1" allowOverlap="0" wp14:anchorId="4CBCE863" wp14:editId="062C0AEA">
            <wp:simplePos x="0" y="0"/>
            <wp:positionH relativeFrom="column">
              <wp:posOffset>1364007</wp:posOffset>
            </wp:positionH>
            <wp:positionV relativeFrom="paragraph">
              <wp:posOffset>-1367014</wp:posOffset>
            </wp:positionV>
            <wp:extent cx="3203448" cy="1740408"/>
            <wp:effectExtent l="0" t="0" r="0" b="0"/>
            <wp:wrapSquare wrapText="bothSides"/>
            <wp:docPr id="43582" name="Picture 43582"/>
            <wp:cNvGraphicFramePr/>
            <a:graphic xmlns:a="http://schemas.openxmlformats.org/drawingml/2006/main">
              <a:graphicData uri="http://schemas.openxmlformats.org/drawingml/2006/picture">
                <pic:pic xmlns:pic="http://schemas.openxmlformats.org/drawingml/2006/picture">
                  <pic:nvPicPr>
                    <pic:cNvPr id="43582" name="Picture 43582"/>
                    <pic:cNvPicPr/>
                  </pic:nvPicPr>
                  <pic:blipFill>
                    <a:blip r:embed="rId69"/>
                    <a:stretch>
                      <a:fillRect/>
                    </a:stretch>
                  </pic:blipFill>
                  <pic:spPr>
                    <a:xfrm>
                      <a:off x="0" y="0"/>
                      <a:ext cx="3203448" cy="1740408"/>
                    </a:xfrm>
                    <a:prstGeom prst="rect">
                      <a:avLst/>
                    </a:prstGeom>
                  </pic:spPr>
                </pic:pic>
              </a:graphicData>
            </a:graphic>
          </wp:anchor>
        </w:drawing>
      </w:r>
      <w:r>
        <w:rPr>
          <w:rFonts w:ascii="Calibri" w:eastAsia="Calibri" w:hAnsi="Calibri" w:cs="Calibri"/>
          <w:sz w:val="22"/>
        </w:rPr>
        <w:tab/>
      </w:r>
      <w:r>
        <w:t>]</w:t>
      </w:r>
      <w:r>
        <w:tab/>
        <w:t>(23)</w:t>
      </w:r>
    </w:p>
    <w:p w14:paraId="1B712F26" w14:textId="77777777" w:rsidR="005F5C4E" w:rsidRDefault="00402717">
      <w:pPr>
        <w:spacing w:after="34"/>
        <w:ind w:left="2158"/>
      </w:pPr>
      <w:r>
        <w:t>(24)</w:t>
      </w:r>
    </w:p>
    <w:p w14:paraId="602A8E15" w14:textId="77777777" w:rsidR="005F5C4E" w:rsidRDefault="00402717">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62AB6A87" wp14:editId="6522ADBC">
                <wp:extent cx="5943600" cy="5055"/>
                <wp:effectExtent l="0" t="0" r="0" b="0"/>
                <wp:docPr id="37367" name="Group 3736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2804" name="Shape 280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67" style="width:468pt;height:0.398pt;mso-position-horizontal-relative:char;mso-position-vertical-relative:line" coordsize="59436,50">
                <v:shape id="Shape 2804" style="position:absolute;width:59436;height:0;left:0;top:0;" coordsize="5943600,0" path="m0,0l5943600,0">
                  <v:stroke weight="0.398pt" endcap="flat" joinstyle="miter" miterlimit="10" on="true" color="#000000"/>
                  <v:fill on="false" color="#000000" opacity="0"/>
                </v:shape>
              </v:group>
            </w:pict>
          </mc:Fallback>
        </mc:AlternateContent>
      </w:r>
    </w:p>
    <w:p w14:paraId="5B99AE31" w14:textId="77777777" w:rsidR="005F5C4E" w:rsidRDefault="00402717">
      <w:pPr>
        <w:pStyle w:val="Heading2"/>
        <w:spacing w:after="144"/>
        <w:ind w:left="598" w:hanging="613"/>
      </w:pPr>
      <w:r>
        <w:t>Topological reconstruction</w:t>
      </w:r>
    </w:p>
    <w:p w14:paraId="31BC8397" w14:textId="2D15F359" w:rsidR="005F5C4E" w:rsidRDefault="00402717">
      <w:pPr>
        <w:spacing w:after="106" w:line="226" w:lineRule="auto"/>
        <w:ind w:left="0" w:firstLine="0"/>
        <w:jc w:val="left"/>
      </w:pPr>
      <w:r>
        <w:t xml:space="preserve">Given a collection of organelle space-time localizations R˜ and appropriate displacement fields </w:t>
      </w:r>
      <w:r>
        <w:rPr>
          <w:noProof/>
        </w:rPr>
        <w:drawing>
          <wp:inline distT="0" distB="0" distL="0" distR="0" wp14:anchorId="7E6FE653" wp14:editId="25E406F9">
            <wp:extent cx="707136" cy="155448"/>
            <wp:effectExtent l="0" t="0" r="0" b="0"/>
            <wp:docPr id="43583" name="Picture 43583"/>
            <wp:cNvGraphicFramePr/>
            <a:graphic xmlns:a="http://schemas.openxmlformats.org/drawingml/2006/main">
              <a:graphicData uri="http://schemas.openxmlformats.org/drawingml/2006/picture">
                <pic:pic xmlns:pic="http://schemas.openxmlformats.org/drawingml/2006/picture">
                  <pic:nvPicPr>
                    <pic:cNvPr id="43583" name="Picture 43583"/>
                    <pic:cNvPicPr/>
                  </pic:nvPicPr>
                  <pic:blipFill>
                    <a:blip r:embed="rId70"/>
                    <a:stretch>
                      <a:fillRect/>
                    </a:stretch>
                  </pic:blipFill>
                  <pic:spPr>
                    <a:xfrm>
                      <a:off x="0" y="0"/>
                      <a:ext cx="707136" cy="155448"/>
                    </a:xfrm>
                    <a:prstGeom prst="rect">
                      <a:avLst/>
                    </a:prstGeom>
                  </pic:spPr>
                </pic:pic>
              </a:graphicData>
            </a:graphic>
          </wp:inline>
        </w:drawing>
      </w:r>
      <w:r>
        <w:t>and</w:t>
      </w:r>
      <w:r>
        <w:rPr>
          <w:noProof/>
        </w:rPr>
        <w:drawing>
          <wp:inline distT="0" distB="0" distL="0" distR="0" wp14:anchorId="37EC4C02" wp14:editId="7F2CC27D">
            <wp:extent cx="682752" cy="146304"/>
            <wp:effectExtent l="0" t="0" r="0" b="0"/>
            <wp:docPr id="43584" name="Picture 43584"/>
            <wp:cNvGraphicFramePr/>
            <a:graphic xmlns:a="http://schemas.openxmlformats.org/drawingml/2006/main">
              <a:graphicData uri="http://schemas.openxmlformats.org/drawingml/2006/picture">
                <pic:pic xmlns:pic="http://schemas.openxmlformats.org/drawingml/2006/picture">
                  <pic:nvPicPr>
                    <pic:cNvPr id="43584" name="Picture 43584"/>
                    <pic:cNvPicPr/>
                  </pic:nvPicPr>
                  <pic:blipFill>
                    <a:blip r:embed="rId71"/>
                    <a:stretch>
                      <a:fillRect/>
                    </a:stretch>
                  </pic:blipFill>
                  <pic:spPr>
                    <a:xfrm>
                      <a:off x="0" y="0"/>
                      <a:ext cx="682752" cy="146304"/>
                    </a:xfrm>
                    <a:prstGeom prst="rect">
                      <a:avLst/>
                    </a:prstGeom>
                  </pic:spPr>
                </pic:pic>
              </a:graphicData>
            </a:graphic>
          </wp:inline>
        </w:drawing>
      </w:r>
      <w:r>
        <w:t>, our goal is the computational reconstruction of {</w:t>
      </w:r>
      <w:r>
        <w:rPr>
          <w:i/>
        </w:rPr>
        <w:t>r</w:t>
      </w:r>
      <w:r>
        <w:rPr>
          <w:i/>
          <w:vertAlign w:val="subscript"/>
        </w:rPr>
        <w:t>a</w:t>
      </w:r>
      <w:r>
        <w:t>}</w:t>
      </w:r>
      <w:r>
        <w:rPr>
          <w:i/>
          <w:vertAlign w:val="subscript"/>
        </w:rPr>
        <w:t>a</w:t>
      </w:r>
      <w:r>
        <w:t>. Of course, because the reconstruction of {</w:t>
      </w:r>
      <w:r>
        <w:rPr>
          <w:i/>
        </w:rPr>
        <w:t>r</w:t>
      </w:r>
      <w:r>
        <w:rPr>
          <w:i/>
          <w:vertAlign w:val="subscript"/>
        </w:rPr>
        <w:t>a</w:t>
      </w:r>
      <w:r>
        <w:t>}</w:t>
      </w:r>
      <w:r>
        <w:rPr>
          <w:i/>
          <w:vertAlign w:val="subscript"/>
        </w:rPr>
        <w:t xml:space="preserve">a </w:t>
      </w:r>
      <w:r>
        <w:t>in continuous time is impossible without a motion model that can interpolate over time</w:t>
      </w:r>
      <w:ins w:id="364" w:author="Love, Ephy" w:date="2019-10-11T12:56:00Z">
        <w:r w:rsidR="00E77344">
          <w:t xml:space="preserve"> </w:t>
        </w:r>
        <w:commentRangeStart w:id="365"/>
        <w:r w:rsidR="00E77344">
          <w:t>(</w:t>
        </w:r>
      </w:ins>
      <w:del w:id="366" w:author="Love, Ephy" w:date="2019-10-11T12:56:00Z">
        <w:r w:rsidDel="00E77344">
          <w:delText xml:space="preserve">, </w:delText>
        </w:r>
      </w:del>
      <w:r>
        <w:t>which for plant organelles is unavailable</w:t>
      </w:r>
      <w:ins w:id="367" w:author="Love, Ephy" w:date="2019-10-11T12:56:00Z">
        <w:r w:rsidR="00E77344">
          <w:t>)</w:t>
        </w:r>
      </w:ins>
      <w:del w:id="368" w:author="Love, Ephy" w:date="2019-10-11T12:56:00Z">
        <w:r w:rsidDel="00E77344">
          <w:delText>,</w:delText>
        </w:r>
      </w:del>
      <w:r>
        <w:t xml:space="preserve"> </w:t>
      </w:r>
      <w:commentRangeEnd w:id="365"/>
      <w:r w:rsidR="00E77344">
        <w:rPr>
          <w:rStyle w:val="CommentReference"/>
        </w:rPr>
        <w:commentReference w:id="365"/>
      </w:r>
      <w:r>
        <w:t>we focus on reconstructing the trajectories {</w:t>
      </w:r>
      <w:proofErr w:type="spellStart"/>
      <w:r>
        <w:rPr>
          <w:i/>
        </w:rPr>
        <w:t>r</w:t>
      </w:r>
      <w:r>
        <w:t>˜</w:t>
      </w:r>
      <w:r>
        <w:rPr>
          <w:i/>
          <w:vertAlign w:val="subscript"/>
        </w:rPr>
        <w:t>a</w:t>
      </w:r>
      <w:proofErr w:type="spellEnd"/>
      <w:r>
        <w:t>}</w:t>
      </w:r>
      <w:r>
        <w:rPr>
          <w:i/>
          <w:vertAlign w:val="subscript"/>
        </w:rPr>
        <w:t xml:space="preserve">a </w:t>
      </w:r>
      <w:r>
        <w:t>that are discretized at the time levels contained in R</w:t>
      </w:r>
      <w:r>
        <w:rPr>
          <w:sz w:val="31"/>
          <w:vertAlign w:val="superscript"/>
        </w:rPr>
        <w:t>˜</w:t>
      </w:r>
      <w:r>
        <w:t>, i.e. ˜</w:t>
      </w:r>
      <w:r>
        <w:rPr>
          <w:i/>
        </w:rPr>
        <w:t>r</w:t>
      </w:r>
      <w:r>
        <w:rPr>
          <w:i/>
          <w:vertAlign w:val="subscript"/>
        </w:rPr>
        <w:t xml:space="preserve">a </w:t>
      </w:r>
      <w:r>
        <w:t>= {</w:t>
      </w:r>
      <w:r>
        <w:rPr>
          <w:i/>
        </w:rPr>
        <w:t>r</w:t>
      </w:r>
      <w:r>
        <w:rPr>
          <w:i/>
          <w:vertAlign w:val="subscript"/>
        </w:rPr>
        <w:t>a</w:t>
      </w:r>
      <w:r>
        <w:t>(</w:t>
      </w:r>
      <w:proofErr w:type="spellStart"/>
      <w:r>
        <w:rPr>
          <w:i/>
        </w:rPr>
        <w:t>t</w:t>
      </w:r>
      <w:r>
        <w:rPr>
          <w:i/>
          <w:vertAlign w:val="subscript"/>
        </w:rPr>
        <w:t>n</w:t>
      </w:r>
      <w:proofErr w:type="spellEnd"/>
      <w:r>
        <w:t>)}</w:t>
      </w:r>
      <w:r>
        <w:rPr>
          <w:i/>
          <w:vertAlign w:val="subscript"/>
        </w:rPr>
        <w:t>n</w:t>
      </w:r>
      <w:r>
        <w:t>. As we show below, for such discrete reconstruction the computed displacement fields</w:t>
      </w:r>
      <w:r>
        <w:rPr>
          <w:noProof/>
        </w:rPr>
        <w:drawing>
          <wp:inline distT="0" distB="0" distL="0" distR="0" wp14:anchorId="732E2679" wp14:editId="4C86F3E8">
            <wp:extent cx="707136" cy="155448"/>
            <wp:effectExtent l="0" t="0" r="0" b="0"/>
            <wp:docPr id="43585" name="Picture 43585"/>
            <wp:cNvGraphicFramePr/>
            <a:graphic xmlns:a="http://schemas.openxmlformats.org/drawingml/2006/main">
              <a:graphicData uri="http://schemas.openxmlformats.org/drawingml/2006/picture">
                <pic:pic xmlns:pic="http://schemas.openxmlformats.org/drawingml/2006/picture">
                  <pic:nvPicPr>
                    <pic:cNvPr id="43585" name="Picture 43585"/>
                    <pic:cNvPicPr/>
                  </pic:nvPicPr>
                  <pic:blipFill>
                    <a:blip r:embed="rId72"/>
                    <a:stretch>
                      <a:fillRect/>
                    </a:stretch>
                  </pic:blipFill>
                  <pic:spPr>
                    <a:xfrm>
                      <a:off x="0" y="0"/>
                      <a:ext cx="707136" cy="155448"/>
                    </a:xfrm>
                    <a:prstGeom prst="rect">
                      <a:avLst/>
                    </a:prstGeom>
                  </pic:spPr>
                </pic:pic>
              </a:graphicData>
            </a:graphic>
          </wp:inline>
        </w:drawing>
      </w:r>
      <w:r>
        <w:t xml:space="preserve"> and</w:t>
      </w:r>
      <w:r>
        <w:rPr>
          <w:noProof/>
        </w:rPr>
        <w:drawing>
          <wp:inline distT="0" distB="0" distL="0" distR="0" wp14:anchorId="7047E02C" wp14:editId="106FF079">
            <wp:extent cx="682752" cy="146304"/>
            <wp:effectExtent l="0" t="0" r="0" b="0"/>
            <wp:docPr id="43586" name="Picture 43586"/>
            <wp:cNvGraphicFramePr/>
            <a:graphic xmlns:a="http://schemas.openxmlformats.org/drawingml/2006/main">
              <a:graphicData uri="http://schemas.openxmlformats.org/drawingml/2006/picture">
                <pic:pic xmlns:pic="http://schemas.openxmlformats.org/drawingml/2006/picture">
                  <pic:nvPicPr>
                    <pic:cNvPr id="43586" name="Picture 43586"/>
                    <pic:cNvPicPr/>
                  </pic:nvPicPr>
                  <pic:blipFill>
                    <a:blip r:embed="rId73"/>
                    <a:stretch>
                      <a:fillRect/>
                    </a:stretch>
                  </pic:blipFill>
                  <pic:spPr>
                    <a:xfrm>
                      <a:off x="0" y="0"/>
                      <a:ext cx="682752" cy="146304"/>
                    </a:xfrm>
                    <a:prstGeom prst="rect">
                      <a:avLst/>
                    </a:prstGeom>
                  </pic:spPr>
                </pic:pic>
              </a:graphicData>
            </a:graphic>
          </wp:inline>
        </w:drawing>
      </w:r>
      <w:r>
        <w:t xml:space="preserve"> are </w:t>
      </w:r>
      <w:proofErr w:type="gramStart"/>
      <w:r>
        <w:t>sufficient</w:t>
      </w:r>
      <w:proofErr w:type="gramEnd"/>
      <w:r>
        <w:t>.</w:t>
      </w:r>
    </w:p>
    <w:p w14:paraId="28110003" w14:textId="77777777" w:rsidR="005F5C4E" w:rsidRDefault="00402717">
      <w:pPr>
        <w:spacing w:after="83" w:line="308" w:lineRule="auto"/>
        <w:ind w:left="-5"/>
      </w:pPr>
      <w:r>
        <w:t xml:space="preserve">We adopt a similar linking process as in [42]. Our algorithm (described in depth below) proceeds in three stages, it has been exhibited in fig. 4. In the </w:t>
      </w:r>
      <w:r>
        <w:rPr>
          <w:i/>
        </w:rPr>
        <w:t>first stage</w:t>
      </w:r>
      <w:r>
        <w:t>, we embed R˜ into</w:t>
      </w:r>
    </w:p>
    <w:p w14:paraId="2F3A49DC" w14:textId="77777777" w:rsidR="005F5C4E" w:rsidRDefault="00402717">
      <w:pPr>
        <w:tabs>
          <w:tab w:val="center" w:pos="4647"/>
          <w:tab w:val="right" w:pos="9360"/>
        </w:tabs>
        <w:spacing w:after="0" w:line="259" w:lineRule="auto"/>
        <w:ind w:left="0" w:right="-15" w:firstLine="0"/>
        <w:jc w:val="left"/>
      </w:pPr>
      <w:r>
        <w:rPr>
          <w:rFonts w:ascii="Calibri" w:eastAsia="Calibri" w:hAnsi="Calibri" w:cs="Calibri"/>
          <w:sz w:val="22"/>
        </w:rPr>
        <w:tab/>
      </w:r>
      <w:r>
        <w:rPr>
          <w:noProof/>
        </w:rPr>
        <w:drawing>
          <wp:inline distT="0" distB="0" distL="0" distR="0" wp14:anchorId="3169086E" wp14:editId="25753FD3">
            <wp:extent cx="2154936" cy="271272"/>
            <wp:effectExtent l="0" t="0" r="0" b="0"/>
            <wp:docPr id="43587" name="Picture 43587"/>
            <wp:cNvGraphicFramePr/>
            <a:graphic xmlns:a="http://schemas.openxmlformats.org/drawingml/2006/main">
              <a:graphicData uri="http://schemas.openxmlformats.org/drawingml/2006/picture">
                <pic:pic xmlns:pic="http://schemas.openxmlformats.org/drawingml/2006/picture">
                  <pic:nvPicPr>
                    <pic:cNvPr id="43587" name="Picture 43587"/>
                    <pic:cNvPicPr/>
                  </pic:nvPicPr>
                  <pic:blipFill>
                    <a:blip r:embed="rId74"/>
                    <a:stretch>
                      <a:fillRect/>
                    </a:stretch>
                  </pic:blipFill>
                  <pic:spPr>
                    <a:xfrm>
                      <a:off x="0" y="0"/>
                      <a:ext cx="2154936" cy="271272"/>
                    </a:xfrm>
                    <a:prstGeom prst="rect">
                      <a:avLst/>
                    </a:prstGeom>
                  </pic:spPr>
                </pic:pic>
              </a:graphicData>
            </a:graphic>
          </wp:inline>
        </w:drawing>
      </w:r>
      <w:r>
        <w:rPr>
          <w:i/>
        </w:rPr>
        <w:t>.</w:t>
      </w:r>
      <w:r>
        <w:rPr>
          <w:i/>
        </w:rPr>
        <w:tab/>
      </w:r>
      <w:r>
        <w:t>(25)</w:t>
      </w:r>
    </w:p>
    <w:tbl>
      <w:tblPr>
        <w:tblStyle w:val="TableGrid"/>
        <w:tblW w:w="9360" w:type="dxa"/>
        <w:tblInd w:w="0" w:type="dxa"/>
        <w:tblCellMar>
          <w:top w:w="40" w:type="dxa"/>
          <w:left w:w="0" w:type="dxa"/>
          <w:bottom w:w="0" w:type="dxa"/>
          <w:right w:w="0" w:type="dxa"/>
        </w:tblCellMar>
        <w:tblLook w:val="04A0" w:firstRow="1" w:lastRow="0" w:firstColumn="1" w:lastColumn="0" w:noHBand="0" w:noVBand="1"/>
      </w:tblPr>
      <w:tblGrid>
        <w:gridCol w:w="8985"/>
        <w:gridCol w:w="375"/>
      </w:tblGrid>
      <w:tr w:rsidR="005F5C4E" w14:paraId="575BD3EF" w14:textId="77777777">
        <w:trPr>
          <w:trHeight w:val="349"/>
        </w:trPr>
        <w:tc>
          <w:tcPr>
            <w:tcW w:w="9006" w:type="dxa"/>
            <w:tcBorders>
              <w:top w:val="nil"/>
              <w:left w:val="nil"/>
              <w:bottom w:val="nil"/>
              <w:right w:val="nil"/>
            </w:tcBorders>
          </w:tcPr>
          <w:p w14:paraId="6A303D6F" w14:textId="77777777" w:rsidR="005F5C4E" w:rsidRDefault="00402717">
            <w:pPr>
              <w:spacing w:after="0" w:line="259" w:lineRule="auto"/>
              <w:ind w:left="0" w:firstLine="0"/>
              <w:jc w:val="left"/>
            </w:pPr>
            <w:r>
              <w:t>For any two points (</w:t>
            </w:r>
            <w:proofErr w:type="spellStart"/>
            <w:proofErr w:type="gramStart"/>
            <w:r>
              <w:rPr>
                <w:i/>
              </w:rPr>
              <w:t>x,t</w:t>
            </w:r>
            <w:proofErr w:type="spellEnd"/>
            <w:proofErr w:type="gramEnd"/>
            <w:r>
              <w:t xml:space="preserve">) ∈ </w:t>
            </w:r>
            <w:r>
              <w:rPr>
                <w:rFonts w:ascii="Calibri" w:eastAsia="Calibri" w:hAnsi="Calibri" w:cs="Calibri"/>
              </w:rPr>
              <w:t>R</w:t>
            </w:r>
            <w:r>
              <w:rPr>
                <w:vertAlign w:val="superscript"/>
              </w:rPr>
              <w:t xml:space="preserve">2 </w:t>
            </w:r>
            <w:r>
              <w:t>× [0</w:t>
            </w:r>
            <w:r>
              <w:rPr>
                <w:i/>
              </w:rPr>
              <w:t>,T</w:t>
            </w:r>
            <w:r>
              <w:t>] and (</w:t>
            </w:r>
            <w:r>
              <w:rPr>
                <w:i/>
              </w:rPr>
              <w:t>x</w:t>
            </w:r>
            <w:r>
              <w:rPr>
                <w:vertAlign w:val="superscript"/>
              </w:rPr>
              <w:t>0</w:t>
            </w:r>
            <w:r>
              <w:rPr>
                <w:i/>
              </w:rPr>
              <w:t>,t</w:t>
            </w:r>
            <w:r>
              <w:rPr>
                <w:vertAlign w:val="superscript"/>
              </w:rPr>
              <w:t>0</w:t>
            </w:r>
            <w:r>
              <w:t xml:space="preserve">) ∈ </w:t>
            </w:r>
            <w:r>
              <w:rPr>
                <w:rFonts w:ascii="Calibri" w:eastAsia="Calibri" w:hAnsi="Calibri" w:cs="Calibri"/>
              </w:rPr>
              <w:t>R</w:t>
            </w:r>
            <w:r>
              <w:rPr>
                <w:vertAlign w:val="superscript"/>
              </w:rPr>
              <w:t xml:space="preserve">2 </w:t>
            </w:r>
            <w:r>
              <w:t>× [0</w:t>
            </w:r>
            <w:r>
              <w:rPr>
                <w:i/>
              </w:rPr>
              <w:t>,T</w:t>
            </w:r>
            <w:r>
              <w:t>], we consider</w:t>
            </w:r>
          </w:p>
        </w:tc>
        <w:tc>
          <w:tcPr>
            <w:tcW w:w="354" w:type="dxa"/>
            <w:tcBorders>
              <w:top w:val="nil"/>
              <w:left w:val="nil"/>
              <w:bottom w:val="nil"/>
              <w:right w:val="nil"/>
            </w:tcBorders>
          </w:tcPr>
          <w:p w14:paraId="57B1B439" w14:textId="77777777" w:rsidR="005F5C4E" w:rsidRDefault="005F5C4E">
            <w:pPr>
              <w:spacing w:after="160" w:line="259" w:lineRule="auto"/>
              <w:ind w:left="0" w:firstLine="0"/>
              <w:jc w:val="left"/>
            </w:pPr>
          </w:p>
        </w:tc>
      </w:tr>
      <w:tr w:rsidR="005F5C4E" w14:paraId="1059253C" w14:textId="77777777">
        <w:trPr>
          <w:trHeight w:val="308"/>
        </w:trPr>
        <w:tc>
          <w:tcPr>
            <w:tcW w:w="9006" w:type="dxa"/>
            <w:tcBorders>
              <w:top w:val="nil"/>
              <w:left w:val="nil"/>
              <w:bottom w:val="nil"/>
              <w:right w:val="nil"/>
            </w:tcBorders>
            <w:vAlign w:val="bottom"/>
          </w:tcPr>
          <w:p w14:paraId="78DE60DF" w14:textId="77777777" w:rsidR="005F5C4E" w:rsidRDefault="00402717">
            <w:pPr>
              <w:spacing w:after="0" w:line="259" w:lineRule="auto"/>
              <w:ind w:left="354" w:firstLine="0"/>
              <w:jc w:val="center"/>
            </w:pPr>
            <w:r>
              <w:rPr>
                <w:i/>
              </w:rPr>
              <w:t>d</w:t>
            </w:r>
            <w:r>
              <w:t>((</w:t>
            </w:r>
            <w:proofErr w:type="spellStart"/>
            <w:proofErr w:type="gramStart"/>
            <w:r>
              <w:rPr>
                <w:i/>
              </w:rPr>
              <w:t>x,t</w:t>
            </w:r>
            <w:proofErr w:type="spellEnd"/>
            <w:proofErr w:type="gramEnd"/>
            <w:r>
              <w:t>)</w:t>
            </w:r>
            <w:r>
              <w:rPr>
                <w:i/>
              </w:rPr>
              <w:t>,</w:t>
            </w:r>
            <w:r>
              <w:t>(</w:t>
            </w:r>
            <w:r>
              <w:rPr>
                <w:i/>
              </w:rPr>
              <w:t>x</w:t>
            </w:r>
            <w:r>
              <w:rPr>
                <w:vertAlign w:val="superscript"/>
              </w:rPr>
              <w:t>0</w:t>
            </w:r>
            <w:r>
              <w:rPr>
                <w:i/>
              </w:rPr>
              <w:t>,t</w:t>
            </w:r>
            <w:r>
              <w:rPr>
                <w:vertAlign w:val="superscript"/>
              </w:rPr>
              <w:t>0</w:t>
            </w:r>
            <w:r>
              <w:t xml:space="preserve">)) = </w:t>
            </w:r>
            <w:proofErr w:type="spellStart"/>
            <w:r>
              <w:t>k</w:t>
            </w:r>
            <w:r>
              <w:rPr>
                <w:i/>
              </w:rPr>
              <w:t>x</w:t>
            </w:r>
            <w:proofErr w:type="spellEnd"/>
            <w:r>
              <w:rPr>
                <w:i/>
              </w:rPr>
              <w:t xml:space="preserve"> </w:t>
            </w:r>
            <w:r>
              <w:t xml:space="preserve">− </w:t>
            </w:r>
            <w:r>
              <w:rPr>
                <w:i/>
              </w:rPr>
              <w:t>x</w:t>
            </w:r>
            <w:r>
              <w:rPr>
                <w:vertAlign w:val="superscript"/>
              </w:rPr>
              <w:t>0</w:t>
            </w:r>
            <w:r>
              <w:t xml:space="preserve">k + </w:t>
            </w:r>
            <w:r>
              <w:rPr>
                <w:i/>
              </w:rPr>
              <w:t>α</w:t>
            </w:r>
            <w:r>
              <w:t>|</w:t>
            </w:r>
            <w:r>
              <w:rPr>
                <w:i/>
              </w:rPr>
              <w:t xml:space="preserve">t </w:t>
            </w:r>
            <w:r>
              <w:t xml:space="preserve">− </w:t>
            </w:r>
            <w:r>
              <w:rPr>
                <w:i/>
              </w:rPr>
              <w:t>t</w:t>
            </w:r>
            <w:r>
              <w:rPr>
                <w:vertAlign w:val="superscript"/>
              </w:rPr>
              <w:t>0</w:t>
            </w:r>
            <w:r>
              <w:t>|</w:t>
            </w:r>
          </w:p>
        </w:tc>
        <w:tc>
          <w:tcPr>
            <w:tcW w:w="354" w:type="dxa"/>
            <w:tcBorders>
              <w:top w:val="nil"/>
              <w:left w:val="nil"/>
              <w:bottom w:val="nil"/>
              <w:right w:val="nil"/>
            </w:tcBorders>
            <w:vAlign w:val="bottom"/>
          </w:tcPr>
          <w:p w14:paraId="06373E2E" w14:textId="77777777" w:rsidR="005F5C4E" w:rsidRDefault="00402717">
            <w:pPr>
              <w:spacing w:after="0" w:line="259" w:lineRule="auto"/>
              <w:ind w:left="0" w:firstLine="0"/>
            </w:pPr>
            <w:r>
              <w:t>(26)</w:t>
            </w:r>
          </w:p>
        </w:tc>
      </w:tr>
    </w:tbl>
    <w:p w14:paraId="46F61CF4" w14:textId="77777777" w:rsidR="005F5C4E" w:rsidRDefault="00402717">
      <w:pPr>
        <w:spacing w:after="3"/>
        <w:ind w:left="-5"/>
      </w:pPr>
      <w:r>
        <w:t xml:space="preserve">where k · k is the Euclidean norm in </w:t>
      </w:r>
      <w:r>
        <w:rPr>
          <w:rFonts w:ascii="Calibri" w:eastAsia="Calibri" w:hAnsi="Calibri" w:cs="Calibri"/>
        </w:rPr>
        <w:t>R</w:t>
      </w:r>
      <w:r>
        <w:rPr>
          <w:vertAlign w:val="superscript"/>
        </w:rPr>
        <w:t xml:space="preserve">2 </w:t>
      </w:r>
      <w:r>
        <w:t xml:space="preserve">and </w:t>
      </w:r>
      <w:r>
        <w:rPr>
          <w:i/>
        </w:rPr>
        <w:t xml:space="preserve">α &gt; </w:t>
      </w:r>
      <w:r>
        <w:t xml:space="preserve">0 is a constant. Since </w:t>
      </w:r>
      <w:r>
        <w:rPr>
          <w:i/>
        </w:rPr>
        <w:t xml:space="preserve">d </w:t>
      </w:r>
      <w:r>
        <w:t xml:space="preserve">is a distance in </w:t>
      </w:r>
      <w:r>
        <w:rPr>
          <w:rFonts w:ascii="Calibri" w:eastAsia="Calibri" w:hAnsi="Calibri" w:cs="Calibri"/>
        </w:rPr>
        <w:t>R</w:t>
      </w:r>
      <w:r>
        <w:rPr>
          <w:vertAlign w:val="superscript"/>
        </w:rPr>
        <w:t xml:space="preserve">2 </w:t>
      </w:r>
      <w:r>
        <w:t>× [</w:t>
      </w:r>
      <w:proofErr w:type="gramStart"/>
      <w:r>
        <w:t>0</w:t>
      </w:r>
      <w:r>
        <w:rPr>
          <w:i/>
        </w:rPr>
        <w:t>,T</w:t>
      </w:r>
      <w:proofErr w:type="gramEnd"/>
      <w:r>
        <w:t xml:space="preserve">], our main object of interest R ⊂ </w:t>
      </w:r>
      <w:r>
        <w:rPr>
          <w:rFonts w:ascii="Calibri" w:eastAsia="Calibri" w:hAnsi="Calibri" w:cs="Calibri"/>
        </w:rPr>
        <w:t>R</w:t>
      </w:r>
      <w:r>
        <w:rPr>
          <w:vertAlign w:val="superscript"/>
        </w:rPr>
        <w:t xml:space="preserve">2 </w:t>
      </w:r>
      <w:r>
        <w:t>× [0</w:t>
      </w:r>
      <w:r>
        <w:rPr>
          <w:i/>
        </w:rPr>
        <w:t>,T</w:t>
      </w:r>
      <w:r>
        <w:t xml:space="preserve">] inherits the topological properties of a metric space [14, 34, 48]. Essentially, R consists of the points in space-time </w:t>
      </w:r>
      <w:r>
        <w:rPr>
          <w:rFonts w:ascii="Calibri" w:eastAsia="Calibri" w:hAnsi="Calibri" w:cs="Calibri"/>
        </w:rPr>
        <w:t>R</w:t>
      </w:r>
      <w:r>
        <w:rPr>
          <w:vertAlign w:val="superscript"/>
        </w:rPr>
        <w:t xml:space="preserve">2 </w:t>
      </w:r>
      <w:r>
        <w:t>× [</w:t>
      </w:r>
      <w:proofErr w:type="gramStart"/>
      <w:r>
        <w:t>0</w:t>
      </w:r>
      <w:r>
        <w:rPr>
          <w:i/>
        </w:rPr>
        <w:t>,T</w:t>
      </w:r>
      <w:proofErr w:type="gramEnd"/>
      <w:r>
        <w:t xml:space="preserve">] that are visited by the organelles during the course of the experiment. Although R captures globally the </w:t>
      </w:r>
      <w:proofErr w:type="gramStart"/>
      <w:r>
        <w:t>motion</w:t>
      </w:r>
      <w:proofErr w:type="gramEnd"/>
      <w:r>
        <w:t xml:space="preserve"> we are interested in revealing, it leaves individual trajectories indistinguishable. Accordingly, in the </w:t>
      </w:r>
      <w:r>
        <w:rPr>
          <w:i/>
        </w:rPr>
        <w:t>second stage</w:t>
      </w:r>
      <w:r>
        <w:t>, we partition the set R into components {R</w:t>
      </w:r>
      <w:r>
        <w:rPr>
          <w:i/>
          <w:vertAlign w:val="subscript"/>
        </w:rPr>
        <w:t>a</w:t>
      </w:r>
      <w:r>
        <w:t>}</w:t>
      </w:r>
      <w:r>
        <w:rPr>
          <w:i/>
          <w:vertAlign w:val="subscript"/>
        </w:rPr>
        <w:t xml:space="preserve">a </w:t>
      </w:r>
      <w:r>
        <w:t>such that each R</w:t>
      </w:r>
      <w:r>
        <w:rPr>
          <w:i/>
          <w:vertAlign w:val="subscript"/>
        </w:rPr>
        <w:t xml:space="preserve">a </w:t>
      </w:r>
      <w:r>
        <w:t xml:space="preserve">corresponds to a single trajectory </w:t>
      </w:r>
      <w:r>
        <w:rPr>
          <w:i/>
        </w:rPr>
        <w:t>r</w:t>
      </w:r>
      <w:r>
        <w:rPr>
          <w:i/>
          <w:vertAlign w:val="subscript"/>
        </w:rPr>
        <w:t>a</w:t>
      </w:r>
      <w:r>
        <w:t>, i.e. we partition R = ∪</w:t>
      </w:r>
      <w:proofErr w:type="spellStart"/>
      <w:r>
        <w:rPr>
          <w:i/>
          <w:vertAlign w:val="subscript"/>
        </w:rPr>
        <w:t>a</w:t>
      </w:r>
      <w:r>
        <w:t>R</w:t>
      </w:r>
      <w:r>
        <w:rPr>
          <w:i/>
          <w:vertAlign w:val="subscript"/>
        </w:rPr>
        <w:t>a</w:t>
      </w:r>
      <w:proofErr w:type="spellEnd"/>
      <w:r>
        <w:rPr>
          <w:i/>
          <w:vertAlign w:val="subscript"/>
        </w:rPr>
        <w:t xml:space="preserve"> </w:t>
      </w:r>
      <w:r>
        <w:t>such that</w:t>
      </w:r>
      <w:r>
        <w:rPr>
          <w:noProof/>
        </w:rPr>
        <w:drawing>
          <wp:inline distT="0" distB="0" distL="0" distR="0" wp14:anchorId="1E1E4FA8" wp14:editId="0BE296E2">
            <wp:extent cx="2023872" cy="185928"/>
            <wp:effectExtent l="0" t="0" r="0" b="0"/>
            <wp:docPr id="43588" name="Picture 43588"/>
            <wp:cNvGraphicFramePr/>
            <a:graphic xmlns:a="http://schemas.openxmlformats.org/drawingml/2006/main">
              <a:graphicData uri="http://schemas.openxmlformats.org/drawingml/2006/picture">
                <pic:pic xmlns:pic="http://schemas.openxmlformats.org/drawingml/2006/picture">
                  <pic:nvPicPr>
                    <pic:cNvPr id="43588" name="Picture 43588"/>
                    <pic:cNvPicPr/>
                  </pic:nvPicPr>
                  <pic:blipFill>
                    <a:blip r:embed="rId75"/>
                    <a:stretch>
                      <a:fillRect/>
                    </a:stretch>
                  </pic:blipFill>
                  <pic:spPr>
                    <a:xfrm>
                      <a:off x="0" y="0"/>
                      <a:ext cx="2023872" cy="185928"/>
                    </a:xfrm>
                    <a:prstGeom prst="rect">
                      <a:avLst/>
                    </a:prstGeom>
                  </pic:spPr>
                </pic:pic>
              </a:graphicData>
            </a:graphic>
          </wp:inline>
        </w:drawing>
      </w:r>
      <w:r>
        <w:t xml:space="preserve">]. The partitioning of R can be achieved computationally through the construction of an appropriate topological nerve [13] according to the </w:t>
      </w:r>
      <w:r>
        <w:rPr>
          <w:i/>
        </w:rPr>
        <w:t xml:space="preserve">Mapper algorithm </w:t>
      </w:r>
      <w:r>
        <w:t xml:space="preserve">[8, 44]. Briefly, for any </w:t>
      </w:r>
      <w:r>
        <w:rPr>
          <w:i/>
        </w:rPr>
        <w:t xml:space="preserve">τ &gt; </w:t>
      </w:r>
      <w:r>
        <w:t xml:space="preserve">0, such that </w:t>
      </w:r>
      <w:r>
        <w:rPr>
          <w:i/>
        </w:rPr>
        <w:t xml:space="preserve">τ &lt; </w:t>
      </w:r>
      <w:r>
        <w:t>∆</w:t>
      </w:r>
      <w:r>
        <w:rPr>
          <w:i/>
        </w:rPr>
        <w:t>t</w:t>
      </w:r>
      <w:r>
        <w:t>, we consider the overlapping intervals</w:t>
      </w:r>
      <w:r>
        <w:rPr>
          <w:noProof/>
        </w:rPr>
        <w:drawing>
          <wp:inline distT="0" distB="0" distL="0" distR="0" wp14:anchorId="0EC30E15" wp14:editId="6BFFF506">
            <wp:extent cx="472440" cy="152400"/>
            <wp:effectExtent l="0" t="0" r="0" b="0"/>
            <wp:docPr id="43589" name="Picture 43589"/>
            <wp:cNvGraphicFramePr/>
            <a:graphic xmlns:a="http://schemas.openxmlformats.org/drawingml/2006/main">
              <a:graphicData uri="http://schemas.openxmlformats.org/drawingml/2006/picture">
                <pic:pic xmlns:pic="http://schemas.openxmlformats.org/drawingml/2006/picture">
                  <pic:nvPicPr>
                    <pic:cNvPr id="43589" name="Picture 43589"/>
                    <pic:cNvPicPr/>
                  </pic:nvPicPr>
                  <pic:blipFill>
                    <a:blip r:embed="rId76"/>
                    <a:stretch>
                      <a:fillRect/>
                    </a:stretch>
                  </pic:blipFill>
                  <pic:spPr>
                    <a:xfrm>
                      <a:off x="0" y="0"/>
                      <a:ext cx="472440" cy="152400"/>
                    </a:xfrm>
                    <a:prstGeom prst="rect">
                      <a:avLst/>
                    </a:prstGeom>
                  </pic:spPr>
                </pic:pic>
              </a:graphicData>
            </a:graphic>
          </wp:inline>
        </w:drawing>
      </w:r>
      <w:r>
        <w:t xml:space="preserve"> defined by</w:t>
      </w:r>
    </w:p>
    <w:tbl>
      <w:tblPr>
        <w:tblStyle w:val="TableGrid"/>
        <w:tblW w:w="6765" w:type="dxa"/>
        <w:tblInd w:w="2595" w:type="dxa"/>
        <w:tblCellMar>
          <w:top w:w="11" w:type="dxa"/>
          <w:left w:w="0" w:type="dxa"/>
          <w:bottom w:w="0" w:type="dxa"/>
          <w:right w:w="0" w:type="dxa"/>
        </w:tblCellMar>
        <w:tblLook w:val="04A0" w:firstRow="1" w:lastRow="0" w:firstColumn="1" w:lastColumn="0" w:noHBand="0" w:noVBand="1"/>
      </w:tblPr>
      <w:tblGrid>
        <w:gridCol w:w="2710"/>
        <w:gridCol w:w="3680"/>
        <w:gridCol w:w="375"/>
      </w:tblGrid>
      <w:tr w:rsidR="005F5C4E" w14:paraId="3C34B8A6" w14:textId="77777777">
        <w:trPr>
          <w:trHeight w:val="253"/>
        </w:trPr>
        <w:tc>
          <w:tcPr>
            <w:tcW w:w="2718" w:type="dxa"/>
            <w:tcBorders>
              <w:top w:val="nil"/>
              <w:left w:val="nil"/>
              <w:bottom w:val="nil"/>
              <w:right w:val="nil"/>
            </w:tcBorders>
          </w:tcPr>
          <w:p w14:paraId="6AC19248" w14:textId="77777777" w:rsidR="005F5C4E" w:rsidRDefault="00402717">
            <w:pPr>
              <w:spacing w:after="0" w:line="259" w:lineRule="auto"/>
              <w:ind w:left="266" w:firstLine="0"/>
              <w:jc w:val="left"/>
            </w:pPr>
            <w:r>
              <w:t>T</w:t>
            </w:r>
            <w:r>
              <w:rPr>
                <w:vertAlign w:val="subscript"/>
              </w:rPr>
              <w:t xml:space="preserve">1 </w:t>
            </w:r>
            <w:r>
              <w:t>= [</w:t>
            </w:r>
            <w:r>
              <w:rPr>
                <w:i/>
              </w:rPr>
              <w:t>t</w:t>
            </w:r>
            <w:proofErr w:type="gramStart"/>
            <w:r>
              <w:rPr>
                <w:vertAlign w:val="subscript"/>
              </w:rPr>
              <w:t>1</w:t>
            </w:r>
            <w:r>
              <w:rPr>
                <w:i/>
              </w:rPr>
              <w:t>,t</w:t>
            </w:r>
            <w:proofErr w:type="gramEnd"/>
            <w:r>
              <w:rPr>
                <w:vertAlign w:val="subscript"/>
              </w:rPr>
              <w:t xml:space="preserve">2 </w:t>
            </w:r>
            <w:r>
              <w:t xml:space="preserve">+ </w:t>
            </w:r>
            <w:r>
              <w:rPr>
                <w:i/>
              </w:rPr>
              <w:t>τ</w:t>
            </w:r>
            <w:r>
              <w:t>)</w:t>
            </w:r>
          </w:p>
        </w:tc>
        <w:tc>
          <w:tcPr>
            <w:tcW w:w="3693" w:type="dxa"/>
            <w:tcBorders>
              <w:top w:val="nil"/>
              <w:left w:val="nil"/>
              <w:bottom w:val="nil"/>
              <w:right w:val="nil"/>
            </w:tcBorders>
          </w:tcPr>
          <w:p w14:paraId="1F15C59A" w14:textId="77777777" w:rsidR="005F5C4E" w:rsidRDefault="005F5C4E">
            <w:pPr>
              <w:spacing w:after="160" w:line="259" w:lineRule="auto"/>
              <w:ind w:left="0" w:firstLine="0"/>
              <w:jc w:val="left"/>
            </w:pPr>
          </w:p>
        </w:tc>
        <w:tc>
          <w:tcPr>
            <w:tcW w:w="354" w:type="dxa"/>
            <w:tcBorders>
              <w:top w:val="nil"/>
              <w:left w:val="nil"/>
              <w:bottom w:val="nil"/>
              <w:right w:val="nil"/>
            </w:tcBorders>
          </w:tcPr>
          <w:p w14:paraId="214A5893" w14:textId="77777777" w:rsidR="005F5C4E" w:rsidRDefault="00402717">
            <w:pPr>
              <w:spacing w:after="0" w:line="259" w:lineRule="auto"/>
              <w:ind w:left="0" w:firstLine="0"/>
            </w:pPr>
            <w:r>
              <w:t>(27)</w:t>
            </w:r>
          </w:p>
        </w:tc>
      </w:tr>
      <w:tr w:rsidR="005F5C4E" w14:paraId="5E53A6CD" w14:textId="77777777">
        <w:trPr>
          <w:trHeight w:val="299"/>
        </w:trPr>
        <w:tc>
          <w:tcPr>
            <w:tcW w:w="2718" w:type="dxa"/>
            <w:tcBorders>
              <w:top w:val="nil"/>
              <w:left w:val="nil"/>
              <w:bottom w:val="nil"/>
              <w:right w:val="nil"/>
            </w:tcBorders>
          </w:tcPr>
          <w:p w14:paraId="4D9C8974" w14:textId="77777777" w:rsidR="005F5C4E" w:rsidRDefault="00402717">
            <w:pPr>
              <w:spacing w:after="0" w:line="259" w:lineRule="auto"/>
              <w:ind w:left="247" w:firstLine="0"/>
              <w:jc w:val="left"/>
            </w:pPr>
            <w:r>
              <w:t>T</w:t>
            </w:r>
            <w:r>
              <w:rPr>
                <w:i/>
                <w:vertAlign w:val="subscript"/>
              </w:rPr>
              <w:t xml:space="preserve">n </w:t>
            </w:r>
            <w:r>
              <w:t>= (</w:t>
            </w:r>
            <w:proofErr w:type="spellStart"/>
            <w:r>
              <w:rPr>
                <w:i/>
              </w:rPr>
              <w:t>t</w:t>
            </w:r>
            <w:r>
              <w:rPr>
                <w:i/>
                <w:vertAlign w:val="subscript"/>
              </w:rPr>
              <w:t>n</w:t>
            </w:r>
            <w:proofErr w:type="spellEnd"/>
            <w:r>
              <w:rPr>
                <w:i/>
                <w:vertAlign w:val="subscript"/>
              </w:rPr>
              <w:t xml:space="preserve"> </w:t>
            </w:r>
            <w:r>
              <w:t xml:space="preserve">− </w:t>
            </w:r>
            <w:proofErr w:type="gramStart"/>
            <w:r>
              <w:rPr>
                <w:i/>
              </w:rPr>
              <w:t>τ,t</w:t>
            </w:r>
            <w:r>
              <w:rPr>
                <w:i/>
                <w:vertAlign w:val="subscript"/>
              </w:rPr>
              <w:t>n</w:t>
            </w:r>
            <w:proofErr w:type="gramEnd"/>
            <w:r>
              <w:rPr>
                <w:vertAlign w:val="subscript"/>
              </w:rPr>
              <w:t xml:space="preserve">+1 </w:t>
            </w:r>
            <w:r>
              <w:t xml:space="preserve">+ </w:t>
            </w:r>
            <w:r>
              <w:rPr>
                <w:i/>
              </w:rPr>
              <w:t>τ</w:t>
            </w:r>
            <w:r>
              <w:t>)</w:t>
            </w:r>
            <w:r>
              <w:rPr>
                <w:i/>
              </w:rPr>
              <w:t>,</w:t>
            </w:r>
          </w:p>
        </w:tc>
        <w:tc>
          <w:tcPr>
            <w:tcW w:w="3693" w:type="dxa"/>
            <w:tcBorders>
              <w:top w:val="nil"/>
              <w:left w:val="nil"/>
              <w:bottom w:val="nil"/>
              <w:right w:val="nil"/>
            </w:tcBorders>
          </w:tcPr>
          <w:p w14:paraId="0951F61E" w14:textId="77777777" w:rsidR="005F5C4E" w:rsidRDefault="00402717">
            <w:pPr>
              <w:spacing w:after="0" w:line="259" w:lineRule="auto"/>
              <w:ind w:left="0" w:firstLine="0"/>
              <w:jc w:val="left"/>
            </w:pPr>
            <w:r>
              <w:rPr>
                <w:i/>
              </w:rPr>
              <w:t xml:space="preserve">n </w:t>
            </w:r>
            <w:r>
              <w:t xml:space="preserve">= </w:t>
            </w:r>
            <w:proofErr w:type="gramStart"/>
            <w:r>
              <w:t>2</w:t>
            </w:r>
            <w:r>
              <w:rPr>
                <w:i/>
              </w:rPr>
              <w:t>,...</w:t>
            </w:r>
            <w:proofErr w:type="gramEnd"/>
            <w:r>
              <w:rPr>
                <w:i/>
              </w:rPr>
              <w:t xml:space="preserve">,N </w:t>
            </w:r>
            <w:r>
              <w:t>− 2</w:t>
            </w:r>
          </w:p>
        </w:tc>
        <w:tc>
          <w:tcPr>
            <w:tcW w:w="354" w:type="dxa"/>
            <w:tcBorders>
              <w:top w:val="nil"/>
              <w:left w:val="nil"/>
              <w:bottom w:val="nil"/>
              <w:right w:val="nil"/>
            </w:tcBorders>
          </w:tcPr>
          <w:p w14:paraId="285BA19C" w14:textId="77777777" w:rsidR="005F5C4E" w:rsidRDefault="00402717">
            <w:pPr>
              <w:spacing w:after="0" w:line="259" w:lineRule="auto"/>
              <w:ind w:left="0" w:firstLine="0"/>
            </w:pPr>
            <w:r>
              <w:t>(28)</w:t>
            </w:r>
          </w:p>
        </w:tc>
      </w:tr>
      <w:tr w:rsidR="005F5C4E" w14:paraId="05473A5D" w14:textId="77777777">
        <w:trPr>
          <w:trHeight w:val="253"/>
        </w:trPr>
        <w:tc>
          <w:tcPr>
            <w:tcW w:w="2718" w:type="dxa"/>
            <w:tcBorders>
              <w:top w:val="nil"/>
              <w:left w:val="nil"/>
              <w:bottom w:val="nil"/>
              <w:right w:val="nil"/>
            </w:tcBorders>
          </w:tcPr>
          <w:p w14:paraId="4A32EB1A" w14:textId="77777777" w:rsidR="005F5C4E" w:rsidRDefault="00402717">
            <w:pPr>
              <w:spacing w:after="0" w:line="259" w:lineRule="auto"/>
              <w:ind w:left="0" w:firstLine="0"/>
              <w:jc w:val="left"/>
            </w:pPr>
            <w:r>
              <w:t>T</w:t>
            </w:r>
            <w:r>
              <w:rPr>
                <w:i/>
                <w:sz w:val="14"/>
              </w:rPr>
              <w:t>N</w:t>
            </w:r>
            <w:r>
              <w:rPr>
                <w:sz w:val="14"/>
              </w:rPr>
              <w:t xml:space="preserve">−1 </w:t>
            </w:r>
            <w:r>
              <w:t>= (</w:t>
            </w:r>
            <w:r>
              <w:rPr>
                <w:i/>
              </w:rPr>
              <w:t>t</w:t>
            </w:r>
            <w:r>
              <w:rPr>
                <w:i/>
                <w:sz w:val="14"/>
              </w:rPr>
              <w:t>N</w:t>
            </w:r>
            <w:r>
              <w:rPr>
                <w:sz w:val="14"/>
              </w:rPr>
              <w:t xml:space="preserve">−1 </w:t>
            </w:r>
            <w:r>
              <w:t xml:space="preserve">− </w:t>
            </w:r>
            <w:proofErr w:type="spellStart"/>
            <w:proofErr w:type="gramStart"/>
            <w:r>
              <w:rPr>
                <w:i/>
              </w:rPr>
              <w:t>τ,t</w:t>
            </w:r>
            <w:r>
              <w:rPr>
                <w:i/>
                <w:sz w:val="14"/>
              </w:rPr>
              <w:t>N</w:t>
            </w:r>
            <w:proofErr w:type="spellEnd"/>
            <w:proofErr w:type="gramEnd"/>
            <w:r>
              <w:t>]</w:t>
            </w:r>
          </w:p>
        </w:tc>
        <w:tc>
          <w:tcPr>
            <w:tcW w:w="3693" w:type="dxa"/>
            <w:tcBorders>
              <w:top w:val="nil"/>
              <w:left w:val="nil"/>
              <w:bottom w:val="nil"/>
              <w:right w:val="nil"/>
            </w:tcBorders>
          </w:tcPr>
          <w:p w14:paraId="1E721C1D" w14:textId="77777777" w:rsidR="005F5C4E" w:rsidRDefault="005F5C4E">
            <w:pPr>
              <w:spacing w:after="160" w:line="259" w:lineRule="auto"/>
              <w:ind w:left="0" w:firstLine="0"/>
              <w:jc w:val="left"/>
            </w:pPr>
          </w:p>
        </w:tc>
        <w:tc>
          <w:tcPr>
            <w:tcW w:w="354" w:type="dxa"/>
            <w:tcBorders>
              <w:top w:val="nil"/>
              <w:left w:val="nil"/>
              <w:bottom w:val="nil"/>
              <w:right w:val="nil"/>
            </w:tcBorders>
          </w:tcPr>
          <w:p w14:paraId="1AAD4BF2" w14:textId="77777777" w:rsidR="005F5C4E" w:rsidRDefault="00402717">
            <w:pPr>
              <w:spacing w:after="0" w:line="259" w:lineRule="auto"/>
              <w:ind w:left="0" w:firstLine="0"/>
            </w:pPr>
            <w:r>
              <w:t>(29)</w:t>
            </w:r>
          </w:p>
        </w:tc>
      </w:tr>
    </w:tbl>
    <w:p w14:paraId="1896C526" w14:textId="77777777" w:rsidR="005F5C4E" w:rsidRDefault="00402717">
      <w:pPr>
        <w:spacing w:after="229"/>
        <w:ind w:left="-5"/>
      </w:pPr>
      <w:r>
        <w:t>that are associated with the time levels {</w:t>
      </w:r>
      <w:proofErr w:type="spellStart"/>
      <w:r>
        <w:rPr>
          <w:i/>
        </w:rPr>
        <w:t>t</w:t>
      </w:r>
      <w:r>
        <w:rPr>
          <w:i/>
          <w:vertAlign w:val="subscript"/>
        </w:rPr>
        <w:t>n</w:t>
      </w:r>
      <w:proofErr w:type="spellEnd"/>
      <w:r>
        <w:t>}</w:t>
      </w:r>
      <w:r>
        <w:rPr>
          <w:i/>
          <w:vertAlign w:val="subscript"/>
        </w:rPr>
        <w:t xml:space="preserve">n </w:t>
      </w:r>
      <w:r>
        <w:t>of the provided dataset. Further, for any (</w:t>
      </w:r>
      <w:proofErr w:type="spellStart"/>
      <w:proofErr w:type="gramStart"/>
      <w:r>
        <w:rPr>
          <w:i/>
        </w:rPr>
        <w:t>x,t</w:t>
      </w:r>
      <w:proofErr w:type="spellEnd"/>
      <w:proofErr w:type="gramEnd"/>
      <w:r>
        <w:t xml:space="preserve">) ∈ R we consider the temporal projection </w:t>
      </w:r>
      <w:r>
        <w:rPr>
          <w:i/>
        </w:rPr>
        <w:t>P</w:t>
      </w:r>
      <w:r>
        <w:rPr>
          <w:vertAlign w:val="subscript"/>
        </w:rPr>
        <w:t xml:space="preserve">R </w:t>
      </w:r>
      <w:r>
        <w:t>: R 7→ [0</w:t>
      </w:r>
      <w:r>
        <w:rPr>
          <w:i/>
        </w:rPr>
        <w:t>,T</w:t>
      </w:r>
      <w:r>
        <w:t>] defined by</w:t>
      </w:r>
    </w:p>
    <w:p w14:paraId="6B160198" w14:textId="77777777" w:rsidR="005F5C4E" w:rsidRDefault="00402717">
      <w:pPr>
        <w:tabs>
          <w:tab w:val="center" w:pos="4043"/>
          <w:tab w:val="center" w:pos="5539"/>
          <w:tab w:val="right" w:pos="9360"/>
        </w:tabs>
        <w:spacing w:after="149" w:line="259" w:lineRule="auto"/>
        <w:ind w:left="0" w:right="-15" w:firstLine="0"/>
        <w:jc w:val="left"/>
      </w:pPr>
      <w:r>
        <w:rPr>
          <w:rFonts w:ascii="Calibri" w:eastAsia="Calibri" w:hAnsi="Calibri" w:cs="Calibri"/>
          <w:sz w:val="22"/>
        </w:rPr>
        <w:tab/>
      </w:r>
      <w:r>
        <w:rPr>
          <w:i/>
        </w:rPr>
        <w:t>P</w:t>
      </w:r>
      <w:r>
        <w:rPr>
          <w:vertAlign w:val="subscript"/>
        </w:rPr>
        <w:t xml:space="preserve">R </w:t>
      </w:r>
      <w:r>
        <w:t>((</w:t>
      </w:r>
      <w:proofErr w:type="spellStart"/>
      <w:proofErr w:type="gramStart"/>
      <w:r>
        <w:rPr>
          <w:i/>
        </w:rPr>
        <w:t>x,t</w:t>
      </w:r>
      <w:proofErr w:type="spellEnd"/>
      <w:proofErr w:type="gramEnd"/>
      <w:r>
        <w:t xml:space="preserve">)) = </w:t>
      </w:r>
      <w:r>
        <w:rPr>
          <w:i/>
        </w:rPr>
        <w:t>t,</w:t>
      </w:r>
      <w:r>
        <w:rPr>
          <w:i/>
        </w:rPr>
        <w:tab/>
      </w:r>
      <w:r>
        <w:t>(</w:t>
      </w:r>
      <w:proofErr w:type="spellStart"/>
      <w:r>
        <w:rPr>
          <w:i/>
        </w:rPr>
        <w:t>x,t</w:t>
      </w:r>
      <w:proofErr w:type="spellEnd"/>
      <w:r>
        <w:t>) ∈ R</w:t>
      </w:r>
      <w:r>
        <w:tab/>
        <w:t>(30)</w:t>
      </w:r>
    </w:p>
    <w:p w14:paraId="4648064D" w14:textId="2637D90A" w:rsidR="005F5C4E" w:rsidRDefault="00402717">
      <w:pPr>
        <w:spacing w:after="3"/>
        <w:ind w:left="-5"/>
      </w:pPr>
      <w:r>
        <w:lastRenderedPageBreak/>
        <w:t xml:space="preserve">Due to continuity, </w:t>
      </w:r>
      <w:r>
        <w:rPr>
          <w:noProof/>
        </w:rPr>
        <w:drawing>
          <wp:inline distT="0" distB="0" distL="0" distR="0" wp14:anchorId="5567C643" wp14:editId="092DE584">
            <wp:extent cx="1146048" cy="158496"/>
            <wp:effectExtent l="0" t="0" r="0" b="0"/>
            <wp:docPr id="43590" name="Picture 43590"/>
            <wp:cNvGraphicFramePr/>
            <a:graphic xmlns:a="http://schemas.openxmlformats.org/drawingml/2006/main">
              <a:graphicData uri="http://schemas.openxmlformats.org/drawingml/2006/picture">
                <pic:pic xmlns:pic="http://schemas.openxmlformats.org/drawingml/2006/picture">
                  <pic:nvPicPr>
                    <pic:cNvPr id="43590" name="Picture 43590"/>
                    <pic:cNvPicPr/>
                  </pic:nvPicPr>
                  <pic:blipFill>
                    <a:blip r:embed="rId77"/>
                    <a:stretch>
                      <a:fillRect/>
                    </a:stretch>
                  </pic:blipFill>
                  <pic:spPr>
                    <a:xfrm>
                      <a:off x="0" y="0"/>
                      <a:ext cx="1146048" cy="158496"/>
                    </a:xfrm>
                    <a:prstGeom prst="rect">
                      <a:avLst/>
                    </a:prstGeom>
                  </pic:spPr>
                </pic:pic>
              </a:graphicData>
            </a:graphic>
          </wp:inline>
        </w:drawing>
      </w:r>
      <w:r>
        <w:t xml:space="preserve"> forms an open covering o</w:t>
      </w:r>
      <w:ins w:id="369" w:author="Love, Ephy" w:date="2019-10-11T12:57:00Z">
        <w:r w:rsidR="00E3004E">
          <w:t>n</w:t>
        </w:r>
      </w:ins>
      <w:del w:id="370" w:author="Love, Ephy" w:date="2019-10-11T12:57:00Z">
        <w:r w:rsidDel="00E3004E">
          <w:delText>f</w:delText>
        </w:r>
      </w:del>
      <w:r>
        <w:t xml:space="preserve"> R. By its definition, each pre-image</w:t>
      </w:r>
    </w:p>
    <w:p w14:paraId="542688F8" w14:textId="08AB79FC" w:rsidR="005F5C4E" w:rsidRDefault="00402717">
      <w:pPr>
        <w:spacing w:after="247"/>
        <w:ind w:left="-5"/>
      </w:pPr>
      <w:r>
        <w:rPr>
          <w:i/>
        </w:rPr>
        <w:t>P</w:t>
      </w:r>
      <w:r>
        <w:rPr>
          <w:vertAlign w:val="subscript"/>
        </w:rPr>
        <w:t>R</w:t>
      </w:r>
      <w:r>
        <w:rPr>
          <w:vertAlign w:val="superscript"/>
        </w:rPr>
        <w:t>−1</w:t>
      </w:r>
      <w:r>
        <w:t>(T</w:t>
      </w:r>
      <w:r>
        <w:rPr>
          <w:i/>
          <w:vertAlign w:val="subscript"/>
        </w:rPr>
        <w:t>n</w:t>
      </w:r>
      <w:r>
        <w:t xml:space="preserve">) ⊂ R contains segments of at least one organelle trajectory; nevertheless, because of the inherited topology, each trajectory segment corresponds to only a single connected component within </w:t>
      </w:r>
      <w:r>
        <w:rPr>
          <w:i/>
        </w:rPr>
        <w:t>P</w:t>
      </w:r>
      <w:r>
        <w:rPr>
          <w:vertAlign w:val="subscript"/>
        </w:rPr>
        <w:t>R</w:t>
      </w:r>
      <w:r>
        <w:rPr>
          <w:vertAlign w:val="superscript"/>
        </w:rPr>
        <w:t>−1</w:t>
      </w:r>
      <w:r>
        <w:t>(T</w:t>
      </w:r>
      <w:r>
        <w:rPr>
          <w:i/>
          <w:vertAlign w:val="subscript"/>
        </w:rPr>
        <w:t>n</w:t>
      </w:r>
      <w:r>
        <w:t xml:space="preserve">) ⊂ R. Consequently, partitioning R into connected components is achieved by, first, partitioning each </w:t>
      </w:r>
      <w:r>
        <w:rPr>
          <w:i/>
        </w:rPr>
        <w:t>P</w:t>
      </w:r>
      <w:r>
        <w:rPr>
          <w:vertAlign w:val="subscript"/>
        </w:rPr>
        <w:t>R</w:t>
      </w:r>
      <w:r>
        <w:rPr>
          <w:vertAlign w:val="superscript"/>
        </w:rPr>
        <w:t>−1</w:t>
      </w:r>
      <w:r>
        <w:t>(T</w:t>
      </w:r>
      <w:r>
        <w:rPr>
          <w:i/>
          <w:vertAlign w:val="subscript"/>
        </w:rPr>
        <w:t>n</w:t>
      </w:r>
      <w:r>
        <w:t>) into its connected components</w:t>
      </w:r>
      <w:r>
        <w:rPr>
          <w:noProof/>
        </w:rPr>
        <w:drawing>
          <wp:inline distT="0" distB="0" distL="0" distR="0" wp14:anchorId="40CA9F04" wp14:editId="384340C8">
            <wp:extent cx="597408" cy="155448"/>
            <wp:effectExtent l="0" t="0" r="0" b="0"/>
            <wp:docPr id="43591" name="Picture 43591"/>
            <wp:cNvGraphicFramePr/>
            <a:graphic xmlns:a="http://schemas.openxmlformats.org/drawingml/2006/main">
              <a:graphicData uri="http://schemas.openxmlformats.org/drawingml/2006/picture">
                <pic:pic xmlns:pic="http://schemas.openxmlformats.org/drawingml/2006/picture">
                  <pic:nvPicPr>
                    <pic:cNvPr id="43591" name="Picture 43591"/>
                    <pic:cNvPicPr/>
                  </pic:nvPicPr>
                  <pic:blipFill>
                    <a:blip r:embed="rId78"/>
                    <a:stretch>
                      <a:fillRect/>
                    </a:stretch>
                  </pic:blipFill>
                  <pic:spPr>
                    <a:xfrm>
                      <a:off x="0" y="0"/>
                      <a:ext cx="597408" cy="155448"/>
                    </a:xfrm>
                    <a:prstGeom prst="rect">
                      <a:avLst/>
                    </a:prstGeom>
                  </pic:spPr>
                </pic:pic>
              </a:graphicData>
            </a:graphic>
          </wp:inline>
        </w:drawing>
      </w:r>
      <w:r>
        <w:t xml:space="preserve"> and, subsequently, computing the nerve of the entire resulting family of components</w:t>
      </w:r>
      <w:r>
        <w:rPr>
          <w:noProof/>
        </w:rPr>
        <w:drawing>
          <wp:inline distT="0" distB="0" distL="0" distR="0" wp14:anchorId="07191AD1" wp14:editId="69267574">
            <wp:extent cx="1240536" cy="158496"/>
            <wp:effectExtent l="0" t="0" r="0" b="0"/>
            <wp:docPr id="43592" name="Picture 43592"/>
            <wp:cNvGraphicFramePr/>
            <a:graphic xmlns:a="http://schemas.openxmlformats.org/drawingml/2006/main">
              <a:graphicData uri="http://schemas.openxmlformats.org/drawingml/2006/picture">
                <pic:pic xmlns:pic="http://schemas.openxmlformats.org/drawingml/2006/picture">
                  <pic:nvPicPr>
                    <pic:cNvPr id="43592" name="Picture 43592"/>
                    <pic:cNvPicPr/>
                  </pic:nvPicPr>
                  <pic:blipFill>
                    <a:blip r:embed="rId79"/>
                    <a:stretch>
                      <a:fillRect/>
                    </a:stretch>
                  </pic:blipFill>
                  <pic:spPr>
                    <a:xfrm>
                      <a:off x="0" y="0"/>
                      <a:ext cx="1240536" cy="158496"/>
                    </a:xfrm>
                    <a:prstGeom prst="rect">
                      <a:avLst/>
                    </a:prstGeom>
                  </pic:spPr>
                </pic:pic>
              </a:graphicData>
            </a:graphic>
          </wp:inline>
        </w:drawing>
      </w:r>
      <w:r>
        <w:t>, which is also an open covering o</w:t>
      </w:r>
      <w:ins w:id="371" w:author="Love, Ephy" w:date="2019-10-11T12:57:00Z">
        <w:r w:rsidR="00E3004E">
          <w:t>n</w:t>
        </w:r>
      </w:ins>
      <w:del w:id="372" w:author="Love, Ephy" w:date="2019-10-11T12:57:00Z">
        <w:r w:rsidDel="00E3004E">
          <w:delText>f</w:delText>
        </w:r>
      </w:del>
      <w:r>
        <w:t xml:space="preserve"> R. Finally, in the </w:t>
      </w:r>
      <w:r>
        <w:rPr>
          <w:i/>
        </w:rPr>
        <w:t>third stage</w:t>
      </w:r>
      <w:r>
        <w:t>, we readily obtain discrete trajectories ˜</w:t>
      </w:r>
      <w:r>
        <w:rPr>
          <w:i/>
        </w:rPr>
        <w:t>r</w:t>
      </w:r>
      <w:r>
        <w:rPr>
          <w:i/>
          <w:vertAlign w:val="subscript"/>
        </w:rPr>
        <w:t xml:space="preserve">a </w:t>
      </w:r>
      <w:r>
        <w:t xml:space="preserve">by </w:t>
      </w:r>
      <w:del w:id="373" w:author="Love, Ephy" w:date="2019-10-11T12:58:00Z">
        <w:r w:rsidDel="00E3004E">
          <w:delText>the intersections</w:delText>
        </w:r>
      </w:del>
      <w:ins w:id="374" w:author="Love, Ephy" w:date="2019-10-11T12:58:00Z">
        <w:r w:rsidR="00E3004E">
          <w:t>intersecting</w:t>
        </w:r>
      </w:ins>
      <w:r>
        <w:t xml:space="preserve"> R</w:t>
      </w:r>
      <w:r>
        <w:rPr>
          <w:i/>
          <w:vertAlign w:val="subscript"/>
        </w:rPr>
        <w:t xml:space="preserve">a </w:t>
      </w:r>
      <w:r>
        <w:t xml:space="preserve">∩ R˜. To partition each </w:t>
      </w:r>
      <w:r>
        <w:rPr>
          <w:noProof/>
        </w:rPr>
        <w:drawing>
          <wp:inline distT="0" distB="0" distL="0" distR="0" wp14:anchorId="0374BF75" wp14:editId="30E19697">
            <wp:extent cx="411480" cy="158497"/>
            <wp:effectExtent l="0" t="0" r="0" b="0"/>
            <wp:docPr id="43593" name="Picture 43593"/>
            <wp:cNvGraphicFramePr/>
            <a:graphic xmlns:a="http://schemas.openxmlformats.org/drawingml/2006/main">
              <a:graphicData uri="http://schemas.openxmlformats.org/drawingml/2006/picture">
                <pic:pic xmlns:pic="http://schemas.openxmlformats.org/drawingml/2006/picture">
                  <pic:nvPicPr>
                    <pic:cNvPr id="43593" name="Picture 43593"/>
                    <pic:cNvPicPr/>
                  </pic:nvPicPr>
                  <pic:blipFill>
                    <a:blip r:embed="rId80"/>
                    <a:stretch>
                      <a:fillRect/>
                    </a:stretch>
                  </pic:blipFill>
                  <pic:spPr>
                    <a:xfrm>
                      <a:off x="0" y="0"/>
                      <a:ext cx="411480" cy="158497"/>
                    </a:xfrm>
                    <a:prstGeom prst="rect">
                      <a:avLst/>
                    </a:prstGeom>
                  </pic:spPr>
                </pic:pic>
              </a:graphicData>
            </a:graphic>
          </wp:inline>
        </w:drawing>
      </w:r>
      <w:r>
        <w:t>) into its connected components {</w:t>
      </w:r>
      <w:proofErr w:type="spellStart"/>
      <w:proofErr w:type="gramStart"/>
      <w:r>
        <w:t>S</w:t>
      </w:r>
      <w:r>
        <w:rPr>
          <w:i/>
          <w:vertAlign w:val="subscript"/>
        </w:rPr>
        <w:t>m,n</w:t>
      </w:r>
      <w:proofErr w:type="spellEnd"/>
      <w:proofErr w:type="gramEnd"/>
      <w:r>
        <w:t>}</w:t>
      </w:r>
      <w:r>
        <w:rPr>
          <w:i/>
          <w:vertAlign w:val="subscript"/>
        </w:rPr>
        <w:t>m</w:t>
      </w:r>
      <w:ins w:id="375" w:author="Love, Ephy" w:date="2019-10-11T12:58:00Z">
        <w:r w:rsidR="00E3004E">
          <w:t>.</w:t>
        </w:r>
      </w:ins>
      <w:del w:id="376" w:author="Love, Ephy" w:date="2019-10-11T12:58:00Z">
        <w:r w:rsidDel="00E3004E">
          <w:delText>,</w:delText>
        </w:r>
      </w:del>
      <w:r>
        <w:t xml:space="preserve"> </w:t>
      </w:r>
      <w:ins w:id="377" w:author="Love, Ephy" w:date="2019-10-11T12:58:00Z">
        <w:r w:rsidR="00E3004E">
          <w:t>W</w:t>
        </w:r>
      </w:ins>
      <w:del w:id="378" w:author="Love, Ephy" w:date="2019-10-11T12:58:00Z">
        <w:r w:rsidDel="00E3004E">
          <w:delText>w</w:delText>
        </w:r>
      </w:del>
      <w:r>
        <w:t>e consider</w:t>
      </w:r>
    </w:p>
    <w:p w14:paraId="6561797E" w14:textId="77777777" w:rsidR="005F5C4E" w:rsidRDefault="00402717">
      <w:pPr>
        <w:tabs>
          <w:tab w:val="center" w:pos="4680"/>
          <w:tab w:val="right" w:pos="9360"/>
        </w:tabs>
        <w:spacing w:after="277" w:line="259" w:lineRule="auto"/>
        <w:ind w:left="0" w:right="-15" w:firstLine="0"/>
        <w:jc w:val="left"/>
      </w:pPr>
      <w:r>
        <w:rPr>
          <w:rFonts w:ascii="Calibri" w:eastAsia="Calibri" w:hAnsi="Calibri" w:cs="Calibri"/>
          <w:sz w:val="22"/>
        </w:rPr>
        <w:tab/>
      </w:r>
      <w:r>
        <w:rPr>
          <w:i/>
        </w:rPr>
        <w:t>`</w:t>
      </w:r>
      <w:r>
        <w:t>((</w:t>
      </w:r>
      <w:proofErr w:type="spellStart"/>
      <w:proofErr w:type="gramStart"/>
      <w:r>
        <w:rPr>
          <w:i/>
        </w:rPr>
        <w:t>x,t</w:t>
      </w:r>
      <w:proofErr w:type="spellEnd"/>
      <w:proofErr w:type="gramEnd"/>
      <w:r>
        <w:t>)</w:t>
      </w:r>
      <w:r>
        <w:rPr>
          <w:i/>
        </w:rPr>
        <w:t>,</w:t>
      </w:r>
      <w:r>
        <w:t>(</w:t>
      </w:r>
      <w:r>
        <w:rPr>
          <w:i/>
        </w:rPr>
        <w:t>x</w:t>
      </w:r>
      <w:r>
        <w:rPr>
          <w:vertAlign w:val="superscript"/>
        </w:rPr>
        <w:t>0</w:t>
      </w:r>
      <w:r>
        <w:rPr>
          <w:i/>
        </w:rPr>
        <w:t>,t</w:t>
      </w:r>
      <w:r>
        <w:rPr>
          <w:vertAlign w:val="superscript"/>
        </w:rPr>
        <w:t>0</w:t>
      </w:r>
      <w:r>
        <w:t xml:space="preserve">)) = </w:t>
      </w:r>
      <w:proofErr w:type="spellStart"/>
      <w:r>
        <w:t>k</w:t>
      </w:r>
      <w:r>
        <w:rPr>
          <w:i/>
        </w:rPr>
        <w:t>x</w:t>
      </w:r>
      <w:proofErr w:type="spellEnd"/>
      <w:r>
        <w:rPr>
          <w:i/>
        </w:rPr>
        <w:t xml:space="preserve"> </w:t>
      </w:r>
      <w:r>
        <w:t xml:space="preserve">− </w:t>
      </w:r>
      <w:r>
        <w:rPr>
          <w:i/>
        </w:rPr>
        <w:t>x</w:t>
      </w:r>
      <w:r>
        <w:rPr>
          <w:vertAlign w:val="superscript"/>
        </w:rPr>
        <w:t xml:space="preserve">0 </w:t>
      </w:r>
      <w:r>
        <w:t xml:space="preserve">− </w:t>
      </w:r>
      <w:bookmarkStart w:id="379" w:name="_GoBack"/>
      <w:bookmarkEnd w:id="379"/>
      <w:r>
        <w:rPr>
          <w:i/>
        </w:rPr>
        <w:t>f</w:t>
      </w:r>
      <w:r>
        <w:rPr>
          <w:i/>
          <w:vertAlign w:val="subscript"/>
        </w:rPr>
        <w:t>t</w:t>
      </w:r>
      <w:r>
        <w:rPr>
          <w:sz w:val="10"/>
        </w:rPr>
        <w:t>0</w:t>
      </w:r>
      <w:r>
        <w:rPr>
          <w:vertAlign w:val="subscript"/>
        </w:rPr>
        <w:t>→</w:t>
      </w:r>
      <w:r>
        <w:rPr>
          <w:i/>
          <w:vertAlign w:val="subscript"/>
        </w:rPr>
        <w:t>t</w:t>
      </w:r>
      <w:r>
        <w:t>(</w:t>
      </w:r>
      <w:r>
        <w:rPr>
          <w:i/>
        </w:rPr>
        <w:t>x</w:t>
      </w:r>
      <w:r>
        <w:rPr>
          <w:vertAlign w:val="superscript"/>
        </w:rPr>
        <w:t>0</w:t>
      </w:r>
      <w:r>
        <w:t>)k + k</w:t>
      </w:r>
      <w:r>
        <w:rPr>
          <w:i/>
        </w:rPr>
        <w:t>x</w:t>
      </w:r>
      <w:r>
        <w:rPr>
          <w:vertAlign w:val="superscript"/>
        </w:rPr>
        <w:t xml:space="preserve">0 </w:t>
      </w:r>
      <w:r>
        <w:t xml:space="preserve">− </w:t>
      </w:r>
      <w:r>
        <w:rPr>
          <w:i/>
        </w:rPr>
        <w:t xml:space="preserve">x </w:t>
      </w:r>
      <w:r>
        <w:t xml:space="preserve">− </w:t>
      </w:r>
      <w:r>
        <w:rPr>
          <w:i/>
        </w:rPr>
        <w:t>f</w:t>
      </w:r>
      <w:r>
        <w:rPr>
          <w:i/>
          <w:vertAlign w:val="subscript"/>
        </w:rPr>
        <w:t>t</w:t>
      </w:r>
      <w:r>
        <w:rPr>
          <w:vertAlign w:val="subscript"/>
        </w:rPr>
        <w:t>→</w:t>
      </w:r>
      <w:r>
        <w:rPr>
          <w:i/>
          <w:vertAlign w:val="subscript"/>
        </w:rPr>
        <w:t>t</w:t>
      </w:r>
      <w:r>
        <w:rPr>
          <w:sz w:val="10"/>
        </w:rPr>
        <w:t>0</w:t>
      </w:r>
      <w:r>
        <w:t>(</w:t>
      </w:r>
      <w:r>
        <w:rPr>
          <w:i/>
        </w:rPr>
        <w:t>x</w:t>
      </w:r>
      <w:r>
        <w:t>)k</w:t>
      </w:r>
      <w:r>
        <w:tab/>
        <w:t>(31)</w:t>
      </w:r>
    </w:p>
    <w:p w14:paraId="677ECA16" w14:textId="3A70915F" w:rsidR="005F5C4E" w:rsidRDefault="00402717">
      <w:pPr>
        <w:ind w:left="-5"/>
      </w:pPr>
      <w:r>
        <w:t>where (</w:t>
      </w:r>
      <w:proofErr w:type="spellStart"/>
      <w:proofErr w:type="gramStart"/>
      <w:r>
        <w:rPr>
          <w:i/>
        </w:rPr>
        <w:t>x,t</w:t>
      </w:r>
      <w:proofErr w:type="spellEnd"/>
      <w:proofErr w:type="gramEnd"/>
      <w:r>
        <w:t xml:space="preserve">) ∈ </w:t>
      </w:r>
      <w:r>
        <w:rPr>
          <w:rFonts w:ascii="Calibri" w:eastAsia="Calibri" w:hAnsi="Calibri" w:cs="Calibri"/>
        </w:rPr>
        <w:t>R</w:t>
      </w:r>
      <w:r>
        <w:rPr>
          <w:vertAlign w:val="superscript"/>
        </w:rPr>
        <w:t>2</w:t>
      </w:r>
      <w:r>
        <w:t>×[0</w:t>
      </w:r>
      <w:r>
        <w:rPr>
          <w:i/>
        </w:rPr>
        <w:t>,T</w:t>
      </w:r>
      <w:r>
        <w:t>] and (</w:t>
      </w:r>
      <w:r>
        <w:rPr>
          <w:i/>
        </w:rPr>
        <w:t>x</w:t>
      </w:r>
      <w:r>
        <w:rPr>
          <w:vertAlign w:val="superscript"/>
        </w:rPr>
        <w:t>0</w:t>
      </w:r>
      <w:r>
        <w:rPr>
          <w:i/>
        </w:rPr>
        <w:t>,t</w:t>
      </w:r>
      <w:r>
        <w:rPr>
          <w:vertAlign w:val="superscript"/>
        </w:rPr>
        <w:t>0</w:t>
      </w:r>
      <w:r>
        <w:t xml:space="preserve">) ∈ </w:t>
      </w:r>
      <w:r>
        <w:rPr>
          <w:rFonts w:ascii="Calibri" w:eastAsia="Calibri" w:hAnsi="Calibri" w:cs="Calibri"/>
        </w:rPr>
        <w:t>R</w:t>
      </w:r>
      <w:r>
        <w:rPr>
          <w:vertAlign w:val="superscript"/>
        </w:rPr>
        <w:t>2</w:t>
      </w:r>
      <w:r>
        <w:t>×[0</w:t>
      </w:r>
      <w:r>
        <w:rPr>
          <w:i/>
        </w:rPr>
        <w:t>,T</w:t>
      </w:r>
      <w:r>
        <w:t>]. (</w:t>
      </w:r>
      <w:proofErr w:type="spellStart"/>
      <w:proofErr w:type="gramStart"/>
      <w:r>
        <w:rPr>
          <w:i/>
        </w:rPr>
        <w:t>x,t</w:t>
      </w:r>
      <w:proofErr w:type="spellEnd"/>
      <w:proofErr w:type="gramEnd"/>
      <w:r>
        <w:t xml:space="preserve">) ∈ </w:t>
      </w:r>
      <w:r>
        <w:rPr>
          <w:i/>
        </w:rPr>
        <w:t>P</w:t>
      </w:r>
      <w:r>
        <w:rPr>
          <w:vertAlign w:val="subscript"/>
        </w:rPr>
        <w:t>R</w:t>
      </w:r>
      <w:r>
        <w:rPr>
          <w:vertAlign w:val="superscript"/>
        </w:rPr>
        <w:t>−1</w:t>
      </w:r>
      <w:r>
        <w:t>(T</w:t>
      </w:r>
      <w:r>
        <w:rPr>
          <w:i/>
          <w:vertAlign w:val="subscript"/>
        </w:rPr>
        <w:t>n</w:t>
      </w:r>
      <w:r>
        <w:t>) and (</w:t>
      </w:r>
      <w:r>
        <w:rPr>
          <w:i/>
        </w:rPr>
        <w:t>x</w:t>
      </w:r>
      <w:r>
        <w:rPr>
          <w:vertAlign w:val="superscript"/>
        </w:rPr>
        <w:t>0</w:t>
      </w:r>
      <w:r>
        <w:rPr>
          <w:i/>
        </w:rPr>
        <w:t>,t</w:t>
      </w:r>
      <w:r>
        <w:rPr>
          <w:vertAlign w:val="superscript"/>
        </w:rPr>
        <w:t>0</w:t>
      </w:r>
      <w:r>
        <w:t xml:space="preserve">) ∈ </w:t>
      </w:r>
      <w:r>
        <w:rPr>
          <w:i/>
        </w:rPr>
        <w:t>P</w:t>
      </w:r>
      <w:r>
        <w:rPr>
          <w:vertAlign w:val="subscript"/>
        </w:rPr>
        <w:t>R</w:t>
      </w:r>
      <w:r>
        <w:rPr>
          <w:vertAlign w:val="superscript"/>
        </w:rPr>
        <w:t>−1</w:t>
      </w:r>
      <w:r>
        <w:t>(T</w:t>
      </w:r>
      <w:r>
        <w:rPr>
          <w:i/>
          <w:vertAlign w:val="subscript"/>
        </w:rPr>
        <w:t>n</w:t>
      </w:r>
      <w:r>
        <w:t>)</w:t>
      </w:r>
      <w:ins w:id="380" w:author="Love, Ephy" w:date="2019-10-11T12:58:00Z">
        <w:r w:rsidR="00E3004E">
          <w:t xml:space="preserve"> to</w:t>
        </w:r>
      </w:ins>
      <w:del w:id="381" w:author="Love, Ephy" w:date="2019-10-11T12:58:00Z">
        <w:r w:rsidDel="00E3004E">
          <w:delText>,</w:delText>
        </w:r>
      </w:del>
      <w:r>
        <w:t xml:space="preserve"> belong in the same connected component </w:t>
      </w:r>
      <w:proofErr w:type="spellStart"/>
      <w:r>
        <w:rPr>
          <w:i/>
        </w:rPr>
        <w:t>S</w:t>
      </w:r>
      <w:r>
        <w:rPr>
          <w:i/>
          <w:vertAlign w:val="subscript"/>
        </w:rPr>
        <w:t>m,n</w:t>
      </w:r>
      <w:proofErr w:type="spellEnd"/>
      <w:r>
        <w:rPr>
          <w:i/>
          <w:vertAlign w:val="subscript"/>
        </w:rPr>
        <w:t xml:space="preserve"> </w:t>
      </w:r>
      <w:r>
        <w:rPr>
          <w:i/>
        </w:rPr>
        <w:t>if and only if `</w:t>
      </w:r>
      <w:r>
        <w:t>((</w:t>
      </w:r>
      <w:proofErr w:type="spellStart"/>
      <w:r>
        <w:rPr>
          <w:i/>
        </w:rPr>
        <w:t>x,t</w:t>
      </w:r>
      <w:proofErr w:type="spellEnd"/>
      <w:r>
        <w:t>)</w:t>
      </w:r>
      <w:r>
        <w:rPr>
          <w:i/>
        </w:rPr>
        <w:t>,</w:t>
      </w:r>
      <w:r>
        <w:t>(</w:t>
      </w:r>
      <w:r>
        <w:rPr>
          <w:i/>
        </w:rPr>
        <w:t>x</w:t>
      </w:r>
      <w:r>
        <w:rPr>
          <w:vertAlign w:val="superscript"/>
        </w:rPr>
        <w:t>0</w:t>
      </w:r>
      <w:r>
        <w:rPr>
          <w:i/>
        </w:rPr>
        <w:t>,t</w:t>
      </w:r>
      <w:r>
        <w:rPr>
          <w:vertAlign w:val="superscript"/>
        </w:rPr>
        <w:t>0</w:t>
      </w:r>
      <w:r>
        <w:t>)) = 0. Therefore, provided the 1-level displacement fields</w:t>
      </w:r>
      <w:r>
        <w:rPr>
          <w:noProof/>
        </w:rPr>
        <w:drawing>
          <wp:inline distT="0" distB="0" distL="0" distR="0" wp14:anchorId="595AE357" wp14:editId="0ED05B32">
            <wp:extent cx="707136" cy="155448"/>
            <wp:effectExtent l="0" t="0" r="0" b="0"/>
            <wp:docPr id="43594" name="Picture 43594"/>
            <wp:cNvGraphicFramePr/>
            <a:graphic xmlns:a="http://schemas.openxmlformats.org/drawingml/2006/main">
              <a:graphicData uri="http://schemas.openxmlformats.org/drawingml/2006/picture">
                <pic:pic xmlns:pic="http://schemas.openxmlformats.org/drawingml/2006/picture">
                  <pic:nvPicPr>
                    <pic:cNvPr id="43594" name="Picture 43594"/>
                    <pic:cNvPicPr/>
                  </pic:nvPicPr>
                  <pic:blipFill>
                    <a:blip r:embed="rId81"/>
                    <a:stretch>
                      <a:fillRect/>
                    </a:stretch>
                  </pic:blipFill>
                  <pic:spPr>
                    <a:xfrm>
                      <a:off x="0" y="0"/>
                      <a:ext cx="707136" cy="155448"/>
                    </a:xfrm>
                    <a:prstGeom prst="rect">
                      <a:avLst/>
                    </a:prstGeom>
                  </pic:spPr>
                </pic:pic>
              </a:graphicData>
            </a:graphic>
          </wp:inline>
        </w:drawing>
      </w:r>
      <w:r>
        <w:t xml:space="preserve"> and</w:t>
      </w:r>
      <w:r>
        <w:rPr>
          <w:noProof/>
        </w:rPr>
        <w:drawing>
          <wp:inline distT="0" distB="0" distL="0" distR="0" wp14:anchorId="6A4757CA" wp14:editId="4DFFDD4A">
            <wp:extent cx="679704" cy="146304"/>
            <wp:effectExtent l="0" t="0" r="0" b="0"/>
            <wp:docPr id="43595" name="Picture 43595"/>
            <wp:cNvGraphicFramePr/>
            <a:graphic xmlns:a="http://schemas.openxmlformats.org/drawingml/2006/main">
              <a:graphicData uri="http://schemas.openxmlformats.org/drawingml/2006/picture">
                <pic:pic xmlns:pic="http://schemas.openxmlformats.org/drawingml/2006/picture">
                  <pic:nvPicPr>
                    <pic:cNvPr id="43595" name="Picture 43595"/>
                    <pic:cNvPicPr/>
                  </pic:nvPicPr>
                  <pic:blipFill>
                    <a:blip r:embed="rId82"/>
                    <a:stretch>
                      <a:fillRect/>
                    </a:stretch>
                  </pic:blipFill>
                  <pic:spPr>
                    <a:xfrm>
                      <a:off x="0" y="0"/>
                      <a:ext cx="679704" cy="146304"/>
                    </a:xfrm>
                    <a:prstGeom prst="rect">
                      <a:avLst/>
                    </a:prstGeom>
                  </pic:spPr>
                </pic:pic>
              </a:graphicData>
            </a:graphic>
          </wp:inline>
        </w:drawing>
      </w:r>
      <w:r>
        <w:t xml:space="preserve"> have been already computed, we can use </w:t>
      </w:r>
      <w:r>
        <w:rPr>
          <w:i/>
        </w:rPr>
        <w:t xml:space="preserve">` </w:t>
      </w:r>
      <w:r>
        <w:t xml:space="preserve">to topologically characterize trajectory segments or equivalently connected components of </w:t>
      </w:r>
      <w:r>
        <w:rPr>
          <w:i/>
        </w:rPr>
        <w:t>P</w:t>
      </w:r>
      <w:r>
        <w:rPr>
          <w:vertAlign w:val="subscript"/>
        </w:rPr>
        <w:t>R</w:t>
      </w:r>
      <w:r>
        <w:rPr>
          <w:vertAlign w:val="superscript"/>
        </w:rPr>
        <w:t>−1</w:t>
      </w:r>
      <w:r>
        <w:t>(T</w:t>
      </w:r>
      <w:r>
        <w:rPr>
          <w:i/>
          <w:vertAlign w:val="subscript"/>
        </w:rPr>
        <w:t>n</w:t>
      </w:r>
      <w:r>
        <w:t>). Consequently, a computational</w:t>
      </w:r>
    </w:p>
    <w:p w14:paraId="061B9CBD" w14:textId="77777777" w:rsidR="005F5C4E" w:rsidRDefault="00402717">
      <w:pPr>
        <w:spacing w:after="301" w:line="259" w:lineRule="auto"/>
        <w:ind w:left="1404" w:firstLine="0"/>
        <w:jc w:val="left"/>
      </w:pPr>
      <w:r>
        <w:rPr>
          <w:noProof/>
        </w:rPr>
        <w:drawing>
          <wp:inline distT="0" distB="0" distL="0" distR="0" wp14:anchorId="6BD931DA" wp14:editId="065A6D76">
            <wp:extent cx="4160613" cy="4546995"/>
            <wp:effectExtent l="0" t="0" r="0" b="0"/>
            <wp:docPr id="3481" name="Picture 3481"/>
            <wp:cNvGraphicFramePr/>
            <a:graphic xmlns:a="http://schemas.openxmlformats.org/drawingml/2006/main">
              <a:graphicData uri="http://schemas.openxmlformats.org/drawingml/2006/picture">
                <pic:pic xmlns:pic="http://schemas.openxmlformats.org/drawingml/2006/picture">
                  <pic:nvPicPr>
                    <pic:cNvPr id="3481" name="Picture 3481"/>
                    <pic:cNvPicPr/>
                  </pic:nvPicPr>
                  <pic:blipFill>
                    <a:blip r:embed="rId83"/>
                    <a:stretch>
                      <a:fillRect/>
                    </a:stretch>
                  </pic:blipFill>
                  <pic:spPr>
                    <a:xfrm>
                      <a:off x="0" y="0"/>
                      <a:ext cx="4160613" cy="4546995"/>
                    </a:xfrm>
                    <a:prstGeom prst="rect">
                      <a:avLst/>
                    </a:prstGeom>
                  </pic:spPr>
                </pic:pic>
              </a:graphicData>
            </a:graphic>
          </wp:inline>
        </w:drawing>
      </w:r>
    </w:p>
    <w:p w14:paraId="6C58C3F7" w14:textId="77777777" w:rsidR="005F5C4E" w:rsidRDefault="00402717">
      <w:pPr>
        <w:spacing w:after="466"/>
        <w:ind w:left="-5"/>
      </w:pPr>
      <w:r>
        <w:t>Figure 4: (a) shows R</w:t>
      </w:r>
      <w:r>
        <w:rPr>
          <w:sz w:val="31"/>
          <w:vertAlign w:val="superscript"/>
        </w:rPr>
        <w:t xml:space="preserve">˜ </w:t>
      </w:r>
      <w:r>
        <w:t>and R with lines; (b) shows R, T</w:t>
      </w:r>
      <w:r>
        <w:rPr>
          <w:i/>
          <w:vertAlign w:val="subscript"/>
        </w:rPr>
        <w:t xml:space="preserve">n </w:t>
      </w:r>
      <w:r>
        <w:t xml:space="preserve">and </w:t>
      </w:r>
      <w:r>
        <w:rPr>
          <w:i/>
        </w:rPr>
        <w:t>P</w:t>
      </w:r>
      <w:r>
        <w:rPr>
          <w:vertAlign w:val="subscript"/>
        </w:rPr>
        <w:t>R</w:t>
      </w:r>
      <w:r>
        <w:rPr>
          <w:vertAlign w:val="superscript"/>
        </w:rPr>
        <w:t>−1</w:t>
      </w:r>
      <w:r>
        <w:t>(T</w:t>
      </w:r>
      <w:r>
        <w:rPr>
          <w:i/>
          <w:vertAlign w:val="subscript"/>
        </w:rPr>
        <w:t>n</w:t>
      </w:r>
      <w:r>
        <w:t>) as blue segments; (c) shows R, T</w:t>
      </w:r>
      <w:r>
        <w:rPr>
          <w:i/>
          <w:vertAlign w:val="subscript"/>
        </w:rPr>
        <w:t>n</w:t>
      </w:r>
      <w:r>
        <w:t xml:space="preserve">, </w:t>
      </w:r>
      <w:r>
        <w:rPr>
          <w:noProof/>
        </w:rPr>
        <w:drawing>
          <wp:inline distT="0" distB="0" distL="0" distR="0" wp14:anchorId="562605AF" wp14:editId="0BB4DECC">
            <wp:extent cx="643128" cy="161544"/>
            <wp:effectExtent l="0" t="0" r="0" b="0"/>
            <wp:docPr id="43596" name="Picture 43596"/>
            <wp:cNvGraphicFramePr/>
            <a:graphic xmlns:a="http://schemas.openxmlformats.org/drawingml/2006/main">
              <a:graphicData uri="http://schemas.openxmlformats.org/drawingml/2006/picture">
                <pic:pic xmlns:pic="http://schemas.openxmlformats.org/drawingml/2006/picture">
                  <pic:nvPicPr>
                    <pic:cNvPr id="43596" name="Picture 43596"/>
                    <pic:cNvPicPr/>
                  </pic:nvPicPr>
                  <pic:blipFill>
                    <a:blip r:embed="rId84"/>
                    <a:stretch>
                      <a:fillRect/>
                    </a:stretch>
                  </pic:blipFill>
                  <pic:spPr>
                    <a:xfrm>
                      <a:off x="0" y="0"/>
                      <a:ext cx="643128" cy="161544"/>
                    </a:xfrm>
                    <a:prstGeom prst="rect">
                      <a:avLst/>
                    </a:prstGeom>
                  </pic:spPr>
                </pic:pic>
              </a:graphicData>
            </a:graphic>
          </wp:inline>
        </w:drawing>
      </w:r>
      <w:r>
        <w:t xml:space="preserve"> and reconstructed discrete trajectories.</w:t>
      </w:r>
    </w:p>
    <w:p w14:paraId="2462DB9C" w14:textId="77777777" w:rsidR="005F5C4E" w:rsidRDefault="00402717">
      <w:pPr>
        <w:spacing w:after="293"/>
        <w:ind w:left="-5"/>
      </w:pPr>
      <w:r>
        <w:lastRenderedPageBreak/>
        <w:t xml:space="preserve">characterization of </w:t>
      </w:r>
      <w:proofErr w:type="spellStart"/>
      <w:r>
        <w:t>S</w:t>
      </w:r>
      <w:r>
        <w:rPr>
          <w:sz w:val="31"/>
          <w:vertAlign w:val="superscript"/>
        </w:rPr>
        <w:t>˜</w:t>
      </w:r>
      <w:proofErr w:type="gramStart"/>
      <w:r>
        <w:rPr>
          <w:i/>
          <w:vertAlign w:val="subscript"/>
        </w:rPr>
        <w:t>m,n</w:t>
      </w:r>
      <w:proofErr w:type="spellEnd"/>
      <w:proofErr w:type="gramEnd"/>
      <w:r>
        <w:rPr>
          <w:i/>
          <w:vertAlign w:val="subscript"/>
        </w:rPr>
        <w:t xml:space="preserve"> </w:t>
      </w:r>
      <w:r>
        <w:t xml:space="preserve">= </w:t>
      </w:r>
      <w:proofErr w:type="spellStart"/>
      <w:r>
        <w:t>S</w:t>
      </w:r>
      <w:r>
        <w:rPr>
          <w:i/>
          <w:vertAlign w:val="subscript"/>
        </w:rPr>
        <w:t>m,n</w:t>
      </w:r>
      <w:proofErr w:type="spellEnd"/>
      <w:r>
        <w:rPr>
          <w:i/>
          <w:vertAlign w:val="subscript"/>
        </w:rPr>
        <w:t xml:space="preserve"> </w:t>
      </w:r>
      <w:r>
        <w:t>∩ R</w:t>
      </w:r>
      <w:r>
        <w:rPr>
          <w:sz w:val="31"/>
          <w:vertAlign w:val="superscript"/>
        </w:rPr>
        <w:t xml:space="preserve">˜ </w:t>
      </w:r>
      <w:r>
        <w:t xml:space="preserve">can be achieved by an agglomerative clustering on </w:t>
      </w:r>
      <w:r>
        <w:rPr>
          <w:i/>
        </w:rPr>
        <w:t>P</w:t>
      </w:r>
      <w:r>
        <w:rPr>
          <w:vertAlign w:val="subscript"/>
        </w:rPr>
        <w:t>R</w:t>
      </w:r>
      <w:r>
        <w:rPr>
          <w:vertAlign w:val="superscript"/>
        </w:rPr>
        <w:t>−1</w:t>
      </w:r>
      <w:r>
        <w:t>(T</w:t>
      </w:r>
      <w:r>
        <w:rPr>
          <w:i/>
          <w:vertAlign w:val="subscript"/>
        </w:rPr>
        <w:t>n</w:t>
      </w:r>
      <w:r>
        <w:t>) ∩ R</w:t>
      </w:r>
      <w:r>
        <w:rPr>
          <w:sz w:val="31"/>
          <w:vertAlign w:val="superscript"/>
        </w:rPr>
        <w:t xml:space="preserve">˜ </w:t>
      </w:r>
      <w:r>
        <w:t xml:space="preserve">with linkage </w:t>
      </w:r>
      <w:r>
        <w:rPr>
          <w:i/>
        </w:rPr>
        <w:t>`</w:t>
      </w:r>
      <w:r>
        <w:t>. Specifically, the restriction</w:t>
      </w:r>
      <w:r>
        <w:rPr>
          <w:noProof/>
        </w:rPr>
        <w:drawing>
          <wp:inline distT="0" distB="0" distL="0" distR="0" wp14:anchorId="34D3F1E1" wp14:editId="41F3204D">
            <wp:extent cx="1274064" cy="161544"/>
            <wp:effectExtent l="0" t="0" r="0" b="0"/>
            <wp:docPr id="43597" name="Picture 43597"/>
            <wp:cNvGraphicFramePr/>
            <a:graphic xmlns:a="http://schemas.openxmlformats.org/drawingml/2006/main">
              <a:graphicData uri="http://schemas.openxmlformats.org/drawingml/2006/picture">
                <pic:pic xmlns:pic="http://schemas.openxmlformats.org/drawingml/2006/picture">
                  <pic:nvPicPr>
                    <pic:cNvPr id="43597" name="Picture 43597"/>
                    <pic:cNvPicPr/>
                  </pic:nvPicPr>
                  <pic:blipFill>
                    <a:blip r:embed="rId85"/>
                    <a:stretch>
                      <a:fillRect/>
                    </a:stretch>
                  </pic:blipFill>
                  <pic:spPr>
                    <a:xfrm>
                      <a:off x="0" y="0"/>
                      <a:ext cx="1274064" cy="161544"/>
                    </a:xfrm>
                    <a:prstGeom prst="rect">
                      <a:avLst/>
                    </a:prstGeom>
                  </pic:spPr>
                </pic:pic>
              </a:graphicData>
            </a:graphic>
          </wp:inline>
        </w:drawing>
      </w:r>
      <w:r>
        <w:t>, required for each clustering, reduces to</w:t>
      </w:r>
    </w:p>
    <w:p w14:paraId="7F8FB354" w14:textId="77777777" w:rsidR="005F5C4E" w:rsidRDefault="00402717">
      <w:pPr>
        <w:tabs>
          <w:tab w:val="center" w:pos="2491"/>
          <w:tab w:val="center" w:pos="5144"/>
          <w:tab w:val="center" w:pos="7553"/>
        </w:tabs>
        <w:spacing w:after="97" w:line="265" w:lineRule="auto"/>
        <w:ind w:left="0" w:firstLine="0"/>
        <w:jc w:val="left"/>
      </w:pPr>
      <w:r>
        <w:rPr>
          <w:rFonts w:ascii="Calibri" w:eastAsia="Calibri" w:hAnsi="Calibri" w:cs="Calibri"/>
          <w:sz w:val="22"/>
        </w:rPr>
        <w:tab/>
      </w:r>
      <w:r>
        <w:rPr>
          <w:vertAlign w:val="superscript"/>
        </w:rPr>
        <w:t>0</w:t>
      </w:r>
      <w:r>
        <w:rPr>
          <w:vertAlign w:val="superscript"/>
        </w:rPr>
        <w:tab/>
      </w:r>
      <w:r>
        <w:t></w:t>
      </w:r>
      <w:r>
        <w:rPr>
          <w:sz w:val="31"/>
          <w:vertAlign w:val="superscript"/>
        </w:rPr>
        <w:t></w:t>
      </w:r>
      <w:r>
        <w:t></w:t>
      </w:r>
      <w:proofErr w:type="spellStart"/>
      <w:r>
        <w:t>k</w:t>
      </w:r>
      <w:r>
        <w:rPr>
          <w:i/>
        </w:rPr>
        <w:t>x</w:t>
      </w:r>
      <w:proofErr w:type="spellEnd"/>
      <w:r>
        <w:rPr>
          <w:i/>
        </w:rPr>
        <w:t xml:space="preserve"> </w:t>
      </w:r>
      <w:r>
        <w:t xml:space="preserve">− </w:t>
      </w:r>
      <w:r>
        <w:rPr>
          <w:i/>
        </w:rPr>
        <w:t>x</w:t>
      </w:r>
      <w:r>
        <w:rPr>
          <w:sz w:val="14"/>
        </w:rPr>
        <w:t xml:space="preserve">0 </w:t>
      </w:r>
      <w:r>
        <w:t xml:space="preserve">− </w:t>
      </w:r>
      <w:r>
        <w:rPr>
          <w:i/>
        </w:rPr>
        <w:t>f</w:t>
      </w:r>
      <w:r>
        <w:rPr>
          <w:i/>
          <w:sz w:val="14"/>
        </w:rPr>
        <w:t>n</w:t>
      </w:r>
      <w:r>
        <w:rPr>
          <w:sz w:val="14"/>
        </w:rPr>
        <w:t>+</w:t>
      </w:r>
      <w:proofErr w:type="gramStart"/>
      <w:r>
        <w:rPr>
          <w:sz w:val="14"/>
        </w:rPr>
        <w:t>1</w:t>
      </w:r>
      <w:r>
        <w:rPr>
          <w:i/>
          <w:sz w:val="14"/>
        </w:rPr>
        <w:t>,</w:t>
      </w:r>
      <w:r>
        <w:rPr>
          <w:sz w:val="14"/>
        </w:rPr>
        <w:t>−</w:t>
      </w:r>
      <w:r>
        <w:t>(</w:t>
      </w:r>
      <w:proofErr w:type="gramEnd"/>
      <w:r>
        <w:rPr>
          <w:i/>
        </w:rPr>
        <w:t>x</w:t>
      </w:r>
      <w:r>
        <w:rPr>
          <w:sz w:val="14"/>
        </w:rPr>
        <w:t>0</w:t>
      </w:r>
      <w:r>
        <w:t>)k + k</w:t>
      </w:r>
      <w:r>
        <w:rPr>
          <w:i/>
        </w:rPr>
        <w:t>x</w:t>
      </w:r>
      <w:r>
        <w:rPr>
          <w:sz w:val="14"/>
        </w:rPr>
        <w:t xml:space="preserve">0 </w:t>
      </w:r>
      <w:r>
        <w:t xml:space="preserve">− </w:t>
      </w:r>
      <w:r>
        <w:rPr>
          <w:i/>
        </w:rPr>
        <w:t xml:space="preserve">x </w:t>
      </w:r>
      <w:r>
        <w:t xml:space="preserve">− </w:t>
      </w:r>
      <w:proofErr w:type="spellStart"/>
      <w:r>
        <w:rPr>
          <w:i/>
        </w:rPr>
        <w:t>f</w:t>
      </w:r>
      <w:r>
        <w:rPr>
          <w:i/>
          <w:sz w:val="14"/>
        </w:rPr>
        <w:t>n</w:t>
      </w:r>
      <w:proofErr w:type="spellEnd"/>
      <w:r>
        <w:rPr>
          <w:i/>
          <w:sz w:val="14"/>
        </w:rPr>
        <w:t>,</w:t>
      </w:r>
      <w:r>
        <w:rPr>
          <w:sz w:val="14"/>
        </w:rPr>
        <w:t>+</w:t>
      </w:r>
      <w:r>
        <w:t>(</w:t>
      </w:r>
      <w:r>
        <w:rPr>
          <w:i/>
        </w:rPr>
        <w:t>x</w:t>
      </w:r>
      <w:r>
        <w:t>)k</w:t>
      </w:r>
      <w:r>
        <w:rPr>
          <w:i/>
        </w:rPr>
        <w:t>,</w:t>
      </w:r>
      <w:r>
        <w:rPr>
          <w:i/>
        </w:rPr>
        <w:tab/>
        <w:t>t &lt; t</w:t>
      </w:r>
      <w:r>
        <w:rPr>
          <w:sz w:val="14"/>
        </w:rPr>
        <w:t>0</w:t>
      </w:r>
    </w:p>
    <w:p w14:paraId="46DF9E8B" w14:textId="77777777" w:rsidR="005F5C4E" w:rsidRDefault="00402717">
      <w:pPr>
        <w:tabs>
          <w:tab w:val="center" w:pos="2281"/>
          <w:tab w:val="center" w:pos="3779"/>
          <w:tab w:val="center" w:pos="7614"/>
          <w:tab w:val="right" w:pos="9360"/>
        </w:tabs>
        <w:spacing w:after="0" w:line="259" w:lineRule="auto"/>
        <w:ind w:left="0" w:right="-15" w:firstLine="0"/>
        <w:jc w:val="left"/>
      </w:pPr>
      <w:r>
        <w:rPr>
          <w:rFonts w:ascii="Calibri" w:eastAsia="Calibri" w:hAnsi="Calibri" w:cs="Calibri"/>
          <w:sz w:val="22"/>
        </w:rPr>
        <w:tab/>
      </w:r>
      <w:r>
        <w:rPr>
          <w:i/>
        </w:rPr>
        <w:t>`</w:t>
      </w:r>
      <w:r>
        <w:rPr>
          <w:i/>
          <w:vertAlign w:val="subscript"/>
        </w:rPr>
        <w:t xml:space="preserve">n </w:t>
      </w:r>
      <w:r>
        <w:t>((</w:t>
      </w:r>
      <w:proofErr w:type="spellStart"/>
      <w:proofErr w:type="gramStart"/>
      <w:r>
        <w:rPr>
          <w:i/>
        </w:rPr>
        <w:t>x,t</w:t>
      </w:r>
      <w:proofErr w:type="spellEnd"/>
      <w:proofErr w:type="gramEnd"/>
      <w:r>
        <w:t>)</w:t>
      </w:r>
      <w:r>
        <w:rPr>
          <w:i/>
        </w:rPr>
        <w:t>,</w:t>
      </w:r>
      <w:r>
        <w:t>(</w:t>
      </w:r>
      <w:r>
        <w:rPr>
          <w:i/>
          <w:sz w:val="31"/>
          <w:vertAlign w:val="superscript"/>
        </w:rPr>
        <w:t xml:space="preserve">x </w:t>
      </w:r>
      <w:r>
        <w:rPr>
          <w:i/>
        </w:rPr>
        <w:t>,t</w:t>
      </w:r>
      <w:r>
        <w:rPr>
          <w:vertAlign w:val="superscript"/>
        </w:rPr>
        <w:t>0</w:t>
      </w:r>
      <w:r>
        <w:t>)) =</w:t>
      </w:r>
      <w:r>
        <w:tab/>
        <w:t>2k</w:t>
      </w:r>
      <w:r>
        <w:rPr>
          <w:i/>
        </w:rPr>
        <w:t xml:space="preserve">x </w:t>
      </w:r>
      <w:r>
        <w:t xml:space="preserve">− </w:t>
      </w:r>
      <w:r>
        <w:rPr>
          <w:i/>
        </w:rPr>
        <w:t>x</w:t>
      </w:r>
      <w:r>
        <w:rPr>
          <w:vertAlign w:val="superscript"/>
        </w:rPr>
        <w:t>0</w:t>
      </w:r>
      <w:r>
        <w:t>k</w:t>
      </w:r>
      <w:r>
        <w:rPr>
          <w:i/>
        </w:rPr>
        <w:t>,</w:t>
      </w:r>
      <w:r>
        <w:rPr>
          <w:i/>
        </w:rPr>
        <w:tab/>
        <w:t xml:space="preserve">t </w:t>
      </w:r>
      <w:r>
        <w:t xml:space="preserve">= </w:t>
      </w:r>
      <w:r>
        <w:rPr>
          <w:i/>
          <w:sz w:val="31"/>
          <w:vertAlign w:val="subscript"/>
        </w:rPr>
        <w:t>t</w:t>
      </w:r>
      <w:r>
        <w:rPr>
          <w:vertAlign w:val="superscript"/>
        </w:rPr>
        <w:t xml:space="preserve">0 </w:t>
      </w:r>
      <w:r>
        <w:rPr>
          <w:i/>
        </w:rPr>
        <w:t>.</w:t>
      </w:r>
      <w:r>
        <w:rPr>
          <w:i/>
        </w:rPr>
        <w:tab/>
      </w:r>
      <w:r>
        <w:t>(32)</w:t>
      </w:r>
    </w:p>
    <w:p w14:paraId="0BD20C3F" w14:textId="77777777" w:rsidR="005F5C4E" w:rsidRDefault="00402717">
      <w:pPr>
        <w:tabs>
          <w:tab w:val="center" w:pos="5144"/>
          <w:tab w:val="center" w:pos="7553"/>
        </w:tabs>
        <w:spacing w:after="598" w:line="265" w:lineRule="auto"/>
        <w:ind w:left="0" w:firstLine="0"/>
        <w:jc w:val="left"/>
      </w:pPr>
      <w:r>
        <w:rPr>
          <w:rFonts w:ascii="Calibri" w:eastAsia="Calibri" w:hAnsi="Calibri" w:cs="Calibri"/>
          <w:sz w:val="22"/>
        </w:rPr>
        <w:tab/>
      </w:r>
      <w:r>
        <w:rPr>
          <w:sz w:val="31"/>
          <w:vertAlign w:val="superscript"/>
        </w:rPr>
        <w:t></w:t>
      </w:r>
      <w:r>
        <w:t></w:t>
      </w:r>
      <w:proofErr w:type="spellStart"/>
      <w:r>
        <w:t>k</w:t>
      </w:r>
      <w:r>
        <w:rPr>
          <w:i/>
        </w:rPr>
        <w:t>x</w:t>
      </w:r>
      <w:proofErr w:type="spellEnd"/>
      <w:r>
        <w:rPr>
          <w:i/>
        </w:rPr>
        <w:t xml:space="preserve"> </w:t>
      </w:r>
      <w:r>
        <w:t xml:space="preserve">− </w:t>
      </w:r>
      <w:r>
        <w:rPr>
          <w:i/>
        </w:rPr>
        <w:t>x</w:t>
      </w:r>
      <w:r>
        <w:rPr>
          <w:vertAlign w:val="superscript"/>
        </w:rPr>
        <w:t xml:space="preserve">0 </w:t>
      </w:r>
      <w:r>
        <w:t xml:space="preserve">− </w:t>
      </w:r>
      <w:proofErr w:type="spellStart"/>
      <w:proofErr w:type="gramStart"/>
      <w:r>
        <w:rPr>
          <w:i/>
        </w:rPr>
        <w:t>f</w:t>
      </w:r>
      <w:r>
        <w:rPr>
          <w:i/>
          <w:vertAlign w:val="subscript"/>
        </w:rPr>
        <w:t>n</w:t>
      </w:r>
      <w:proofErr w:type="spellEnd"/>
      <w:r>
        <w:rPr>
          <w:i/>
          <w:vertAlign w:val="subscript"/>
        </w:rPr>
        <w:t>,</w:t>
      </w:r>
      <w:r>
        <w:rPr>
          <w:vertAlign w:val="subscript"/>
        </w:rPr>
        <w:t>+</w:t>
      </w:r>
      <w:r>
        <w:t>(</w:t>
      </w:r>
      <w:proofErr w:type="gramEnd"/>
      <w:r>
        <w:rPr>
          <w:i/>
        </w:rPr>
        <w:t>x</w:t>
      </w:r>
      <w:r>
        <w:rPr>
          <w:vertAlign w:val="superscript"/>
        </w:rPr>
        <w:t>0</w:t>
      </w:r>
      <w:r>
        <w:t>)k + k</w:t>
      </w:r>
      <w:r>
        <w:rPr>
          <w:i/>
        </w:rPr>
        <w:t>x</w:t>
      </w:r>
      <w:r>
        <w:rPr>
          <w:vertAlign w:val="superscript"/>
        </w:rPr>
        <w:t xml:space="preserve">0 </w:t>
      </w:r>
      <w:r>
        <w:t xml:space="preserve">− </w:t>
      </w:r>
      <w:r>
        <w:rPr>
          <w:i/>
        </w:rPr>
        <w:t xml:space="preserve">x </w:t>
      </w:r>
      <w:r>
        <w:t xml:space="preserve">− </w:t>
      </w:r>
      <w:r>
        <w:rPr>
          <w:i/>
        </w:rPr>
        <w:t>f</w:t>
      </w:r>
      <w:r>
        <w:rPr>
          <w:i/>
          <w:vertAlign w:val="subscript"/>
        </w:rPr>
        <w:t>n</w:t>
      </w:r>
      <w:r>
        <w:rPr>
          <w:vertAlign w:val="subscript"/>
        </w:rPr>
        <w:t>+1</w:t>
      </w:r>
      <w:r>
        <w:rPr>
          <w:i/>
          <w:vertAlign w:val="subscript"/>
        </w:rPr>
        <w:t>,</w:t>
      </w:r>
      <w:r>
        <w:rPr>
          <w:vertAlign w:val="subscript"/>
        </w:rPr>
        <w:t>−</w:t>
      </w:r>
      <w:r>
        <w:t>(</w:t>
      </w:r>
      <w:r>
        <w:rPr>
          <w:i/>
        </w:rPr>
        <w:t>x</w:t>
      </w:r>
      <w:r>
        <w:t>)k</w:t>
      </w:r>
      <w:r>
        <w:rPr>
          <w:i/>
        </w:rPr>
        <w:t>,</w:t>
      </w:r>
      <w:r>
        <w:rPr>
          <w:i/>
        </w:rPr>
        <w:tab/>
        <w:t>t &gt; t</w:t>
      </w:r>
      <w:r>
        <w:rPr>
          <w:vertAlign w:val="superscript"/>
        </w:rPr>
        <w:t>0</w:t>
      </w:r>
    </w:p>
    <w:p w14:paraId="142C86E2" w14:textId="77777777" w:rsidR="005F5C4E" w:rsidRDefault="00402717">
      <w:pPr>
        <w:pStyle w:val="Heading1"/>
        <w:ind w:left="469" w:hanging="484"/>
      </w:pPr>
      <w:r>
        <w:t>Results</w:t>
      </w:r>
    </w:p>
    <w:p w14:paraId="0B3F5636" w14:textId="6AADC4C6" w:rsidR="005F5C4E" w:rsidRDefault="00402717">
      <w:pPr>
        <w:ind w:left="-5"/>
      </w:pPr>
      <w:r>
        <w:t xml:space="preserve">This method has been applied to two simulated videos and one real video. The </w:t>
      </w:r>
      <w:del w:id="382" w:author="Love, Ephy" w:date="2019-10-11T12:59:00Z">
        <w:r w:rsidDel="00E3004E">
          <w:delText>results and analysis</w:delText>
        </w:r>
      </w:del>
      <w:ins w:id="383" w:author="Love, Ephy" w:date="2019-10-11T12:59:00Z">
        <w:r w:rsidR="00E3004E">
          <w:t>analyses and results</w:t>
        </w:r>
      </w:ins>
      <w:r>
        <w:t xml:space="preserve"> are shown in the following subsections.</w:t>
      </w:r>
    </w:p>
    <w:p w14:paraId="17DAFB62" w14:textId="77777777" w:rsidR="005F5C4E" w:rsidRDefault="00402717">
      <w:pPr>
        <w:pStyle w:val="Heading2"/>
        <w:ind w:left="598" w:hanging="613"/>
      </w:pPr>
      <w:r>
        <w:t>Velocimetry benchmark</w:t>
      </w:r>
    </w:p>
    <w:p w14:paraId="46EAA70F" w14:textId="5F1B3AA1" w:rsidR="005F5C4E" w:rsidRDefault="00402717">
      <w:pPr>
        <w:spacing w:after="3"/>
        <w:ind w:left="-5"/>
      </w:pPr>
      <w:r>
        <w:t xml:space="preserve">The displacement estimation </w:t>
      </w:r>
      <w:del w:id="384" w:author="Love, Ephy" w:date="2019-10-11T12:59:00Z">
        <w:r w:rsidDel="00E3004E">
          <w:delText xml:space="preserve">process </w:delText>
        </w:r>
      </w:del>
      <w:r>
        <w:t>and linking process</w:t>
      </w:r>
      <w:ins w:id="385" w:author="Love, Ephy" w:date="2019-10-11T12:59:00Z">
        <w:r w:rsidR="00E3004E">
          <w:t>es</w:t>
        </w:r>
      </w:ins>
      <w:r>
        <w:t xml:space="preserve"> are tested on a simulated data set consisting of 20 organelles in </w:t>
      </w:r>
      <w:del w:id="386" w:author="Love, Ephy" w:date="2019-10-11T12:59:00Z">
        <w:r w:rsidDel="00E3004E">
          <w:delText xml:space="preserve">totally </w:delText>
        </w:r>
      </w:del>
      <w:r>
        <w:t xml:space="preserve">100 frames </w:t>
      </w:r>
      <w:ins w:id="387" w:author="Love, Ephy" w:date="2019-10-11T13:00:00Z">
        <w:r w:rsidR="00E3004E">
          <w:t xml:space="preserve">of video </w:t>
        </w:r>
      </w:ins>
      <w:r>
        <w:t xml:space="preserve">with </w:t>
      </w:r>
      <w:ins w:id="388" w:author="Love, Ephy" w:date="2019-10-11T13:00:00Z">
        <w:r w:rsidR="00E3004E">
          <w:t xml:space="preserve">a </w:t>
        </w:r>
      </w:ins>
      <w:r>
        <w:t>time delay ∆</w:t>
      </w:r>
      <w:r>
        <w:rPr>
          <w:i/>
        </w:rPr>
        <w:t xml:space="preserve">t </w:t>
      </w:r>
      <w:r>
        <w:t xml:space="preserve">= 1s. The trajectories are exhibited in </w:t>
      </w:r>
      <w:del w:id="389" w:author="Love, Ephy" w:date="2019-10-11T12:46:00Z">
        <w:r w:rsidDel="00E06E6E">
          <w:delText>figure</w:delText>
        </w:r>
      </w:del>
      <w:ins w:id="390" w:author="Love, Ephy" w:date="2019-10-11T12:46:00Z">
        <w:r w:rsidR="00E06E6E">
          <w:t>Figure</w:t>
        </w:r>
      </w:ins>
      <w:r>
        <w:t xml:space="preserve"> 5. The positions of an organelle in each frame are known and are generated by a diffusion process, which contains both diffusion term and drift term, as follows</w:t>
      </w:r>
    </w:p>
    <w:tbl>
      <w:tblPr>
        <w:tblStyle w:val="TableGrid"/>
        <w:tblW w:w="5450" w:type="dxa"/>
        <w:tblInd w:w="3910" w:type="dxa"/>
        <w:tblCellMar>
          <w:top w:w="0" w:type="dxa"/>
          <w:left w:w="0" w:type="dxa"/>
          <w:bottom w:w="0" w:type="dxa"/>
          <w:right w:w="0" w:type="dxa"/>
        </w:tblCellMar>
        <w:tblLook w:val="04A0" w:firstRow="1" w:lastRow="0" w:firstColumn="1" w:lastColumn="0" w:noHBand="0" w:noVBand="1"/>
      </w:tblPr>
      <w:tblGrid>
        <w:gridCol w:w="5075"/>
        <w:gridCol w:w="375"/>
      </w:tblGrid>
      <w:tr w:rsidR="005F5C4E" w14:paraId="6CD56EC3" w14:textId="77777777">
        <w:trPr>
          <w:trHeight w:val="247"/>
        </w:trPr>
        <w:tc>
          <w:tcPr>
            <w:tcW w:w="5096" w:type="dxa"/>
            <w:tcBorders>
              <w:top w:val="nil"/>
              <w:left w:val="nil"/>
              <w:bottom w:val="nil"/>
              <w:right w:val="nil"/>
            </w:tcBorders>
          </w:tcPr>
          <w:p w14:paraId="3317B6BA" w14:textId="77777777" w:rsidR="005F5C4E" w:rsidRDefault="00402717">
            <w:pPr>
              <w:spacing w:after="0" w:line="259" w:lineRule="auto"/>
              <w:ind w:left="0" w:firstLine="0"/>
              <w:jc w:val="left"/>
            </w:pPr>
            <w:proofErr w:type="spellStart"/>
            <w:r>
              <w:rPr>
                <w:i/>
              </w:rPr>
              <w:t>dX</w:t>
            </w:r>
            <w:r>
              <w:rPr>
                <w:i/>
                <w:vertAlign w:val="subscript"/>
              </w:rPr>
              <w:t>t</w:t>
            </w:r>
            <w:proofErr w:type="spellEnd"/>
            <w:r>
              <w:rPr>
                <w:i/>
                <w:vertAlign w:val="subscript"/>
              </w:rPr>
              <w:t xml:space="preserve"> </w:t>
            </w:r>
            <w:r>
              <w:t>= 3</w:t>
            </w:r>
            <w:r>
              <w:rPr>
                <w:i/>
              </w:rPr>
              <w:t xml:space="preserve">dt </w:t>
            </w:r>
            <w:r>
              <w:t xml:space="preserve">+ </w:t>
            </w:r>
            <w:proofErr w:type="spellStart"/>
            <w:r>
              <w:rPr>
                <w:i/>
              </w:rPr>
              <w:t>dW</w:t>
            </w:r>
            <w:r>
              <w:rPr>
                <w:i/>
                <w:vertAlign w:val="subscript"/>
              </w:rPr>
              <w:t>t</w:t>
            </w:r>
            <w:proofErr w:type="spellEnd"/>
            <w:r>
              <w:rPr>
                <w:i/>
              </w:rPr>
              <w:t>,</w:t>
            </w:r>
          </w:p>
        </w:tc>
        <w:tc>
          <w:tcPr>
            <w:tcW w:w="354" w:type="dxa"/>
            <w:tcBorders>
              <w:top w:val="nil"/>
              <w:left w:val="nil"/>
              <w:bottom w:val="nil"/>
              <w:right w:val="nil"/>
            </w:tcBorders>
          </w:tcPr>
          <w:p w14:paraId="2FC9D3F7" w14:textId="77777777" w:rsidR="005F5C4E" w:rsidRDefault="00402717">
            <w:pPr>
              <w:spacing w:after="0" w:line="259" w:lineRule="auto"/>
              <w:ind w:left="0" w:firstLine="0"/>
            </w:pPr>
            <w:r>
              <w:t>(33)</w:t>
            </w:r>
          </w:p>
        </w:tc>
      </w:tr>
      <w:tr w:rsidR="005F5C4E" w14:paraId="22849752" w14:textId="77777777">
        <w:trPr>
          <w:trHeight w:val="247"/>
        </w:trPr>
        <w:tc>
          <w:tcPr>
            <w:tcW w:w="5096" w:type="dxa"/>
            <w:tcBorders>
              <w:top w:val="nil"/>
              <w:left w:val="nil"/>
              <w:bottom w:val="nil"/>
              <w:right w:val="nil"/>
            </w:tcBorders>
          </w:tcPr>
          <w:p w14:paraId="53072C58" w14:textId="77777777" w:rsidR="005F5C4E" w:rsidRDefault="00402717">
            <w:pPr>
              <w:spacing w:after="0" w:line="259" w:lineRule="auto"/>
              <w:ind w:left="38" w:firstLine="0"/>
              <w:jc w:val="left"/>
            </w:pPr>
            <w:proofErr w:type="spellStart"/>
            <w:r>
              <w:rPr>
                <w:i/>
              </w:rPr>
              <w:t>dY</w:t>
            </w:r>
            <w:r>
              <w:rPr>
                <w:i/>
                <w:vertAlign w:val="subscript"/>
              </w:rPr>
              <w:t>t</w:t>
            </w:r>
            <w:proofErr w:type="spellEnd"/>
            <w:r>
              <w:rPr>
                <w:i/>
                <w:vertAlign w:val="subscript"/>
              </w:rPr>
              <w:t xml:space="preserve"> </w:t>
            </w:r>
            <w:r>
              <w:t xml:space="preserve">= </w:t>
            </w:r>
            <w:r>
              <w:rPr>
                <w:i/>
              </w:rPr>
              <w:t xml:space="preserve">dt </w:t>
            </w:r>
            <w:r>
              <w:t xml:space="preserve">+ </w:t>
            </w:r>
            <w:proofErr w:type="spellStart"/>
            <w:r>
              <w:rPr>
                <w:i/>
              </w:rPr>
              <w:t>dW</w:t>
            </w:r>
            <w:r>
              <w:rPr>
                <w:i/>
                <w:vertAlign w:val="subscript"/>
              </w:rPr>
              <w:t>t</w:t>
            </w:r>
            <w:proofErr w:type="spellEnd"/>
            <w:r>
              <w:rPr>
                <w:i/>
              </w:rPr>
              <w:t>,</w:t>
            </w:r>
          </w:p>
        </w:tc>
        <w:tc>
          <w:tcPr>
            <w:tcW w:w="354" w:type="dxa"/>
            <w:tcBorders>
              <w:top w:val="nil"/>
              <w:left w:val="nil"/>
              <w:bottom w:val="nil"/>
              <w:right w:val="nil"/>
            </w:tcBorders>
          </w:tcPr>
          <w:p w14:paraId="553D0F66" w14:textId="77777777" w:rsidR="005F5C4E" w:rsidRDefault="00402717">
            <w:pPr>
              <w:spacing w:after="0" w:line="259" w:lineRule="auto"/>
              <w:ind w:left="0" w:firstLine="0"/>
            </w:pPr>
            <w:r>
              <w:t>(34)</w:t>
            </w:r>
          </w:p>
        </w:tc>
      </w:tr>
    </w:tbl>
    <w:p w14:paraId="53ADE168" w14:textId="77777777" w:rsidR="005F5C4E" w:rsidRDefault="00402717">
      <w:pPr>
        <w:spacing w:after="8"/>
        <w:ind w:left="-5"/>
      </w:pPr>
      <w:r>
        <w:t xml:space="preserve">where </w:t>
      </w:r>
      <w:proofErr w:type="spellStart"/>
      <w:r>
        <w:rPr>
          <w:i/>
        </w:rPr>
        <w:t>W</w:t>
      </w:r>
      <w:r>
        <w:rPr>
          <w:i/>
          <w:vertAlign w:val="subscript"/>
        </w:rPr>
        <w:t>t</w:t>
      </w:r>
      <w:proofErr w:type="spellEnd"/>
      <w:r>
        <w:rPr>
          <w:i/>
          <w:vertAlign w:val="subscript"/>
        </w:rPr>
        <w:t xml:space="preserve"> </w:t>
      </w:r>
      <w:r>
        <w:t xml:space="preserve">is a Wiener process. The starting distances between any two adjacent organelles at </w:t>
      </w:r>
      <w:r>
        <w:rPr>
          <w:i/>
        </w:rPr>
        <w:t xml:space="preserve">t </w:t>
      </w:r>
      <w:r>
        <w:t>= 0s is 10 pixels.</w:t>
      </w:r>
    </w:p>
    <w:p w14:paraId="50AD2A99" w14:textId="77777777" w:rsidR="005F5C4E" w:rsidRDefault="00402717">
      <w:pPr>
        <w:spacing w:after="300" w:line="259" w:lineRule="auto"/>
        <w:ind w:left="2340" w:firstLine="0"/>
        <w:jc w:val="left"/>
      </w:pPr>
      <w:r>
        <w:rPr>
          <w:noProof/>
        </w:rPr>
        <w:drawing>
          <wp:inline distT="0" distB="0" distL="0" distR="0" wp14:anchorId="272B0277" wp14:editId="380A5690">
            <wp:extent cx="2971623" cy="2400700"/>
            <wp:effectExtent l="0" t="0" r="0" b="0"/>
            <wp:docPr id="3699" name="Picture 3699"/>
            <wp:cNvGraphicFramePr/>
            <a:graphic xmlns:a="http://schemas.openxmlformats.org/drawingml/2006/main">
              <a:graphicData uri="http://schemas.openxmlformats.org/drawingml/2006/picture">
                <pic:pic xmlns:pic="http://schemas.openxmlformats.org/drawingml/2006/picture">
                  <pic:nvPicPr>
                    <pic:cNvPr id="3699" name="Picture 3699"/>
                    <pic:cNvPicPr/>
                  </pic:nvPicPr>
                  <pic:blipFill>
                    <a:blip r:embed="rId86"/>
                    <a:stretch>
                      <a:fillRect/>
                    </a:stretch>
                  </pic:blipFill>
                  <pic:spPr>
                    <a:xfrm>
                      <a:off x="0" y="0"/>
                      <a:ext cx="2971623" cy="2400700"/>
                    </a:xfrm>
                    <a:prstGeom prst="rect">
                      <a:avLst/>
                    </a:prstGeom>
                  </pic:spPr>
                </pic:pic>
              </a:graphicData>
            </a:graphic>
          </wp:inline>
        </w:drawing>
      </w:r>
    </w:p>
    <w:p w14:paraId="1E4804EE" w14:textId="77777777" w:rsidR="005F5C4E" w:rsidRDefault="00402717">
      <w:pPr>
        <w:spacing w:after="222"/>
        <w:ind w:left="-5"/>
      </w:pPr>
      <w:r>
        <w:t xml:space="preserve">Figure 5: The frame size is 320 by 320 pixels. Trajectories of 20 organelles are in red spanning from time </w:t>
      </w:r>
      <w:r>
        <w:rPr>
          <w:i/>
        </w:rPr>
        <w:t xml:space="preserve">t </w:t>
      </w:r>
      <w:r>
        <w:t xml:space="preserve">= 0s to </w:t>
      </w:r>
      <w:r>
        <w:rPr>
          <w:i/>
        </w:rPr>
        <w:t xml:space="preserve">t </w:t>
      </w:r>
      <w:r>
        <w:t xml:space="preserve">= 99s, their motion is caught by a diffusion process containing both a diffusion term and a drift term. The starting distance of any two adjacent organelles at </w:t>
      </w:r>
      <w:r>
        <w:rPr>
          <w:i/>
        </w:rPr>
        <w:t xml:space="preserve">t </w:t>
      </w:r>
      <w:r>
        <w:t>= 0s is 10 pixels.</w:t>
      </w:r>
    </w:p>
    <w:p w14:paraId="4BF1CDAA" w14:textId="44684A84" w:rsidR="005F5C4E" w:rsidRDefault="00402717">
      <w:pPr>
        <w:spacing w:after="109"/>
        <w:ind w:left="-5"/>
      </w:pPr>
      <w:r>
        <w:t xml:space="preserve">Given the location of all organelles in each frame, </w:t>
      </w:r>
      <w:ins w:id="391" w:author="Love, Ephy" w:date="2019-10-11T13:00:00Z">
        <w:r w:rsidR="00E3004E">
          <w:t xml:space="preserve">we </w:t>
        </w:r>
      </w:ins>
      <w:r>
        <w:t xml:space="preserve">apply our displacement estimation process in Section 2.2 to the data set, then calculate the mean </w:t>
      </w:r>
      <w:proofErr w:type="gramStart"/>
      <w:r>
        <w:t>error(</w:t>
      </w:r>
      <w:proofErr w:type="gramEnd"/>
      <w:r>
        <w:t xml:space="preserve">in pixels) between the estimated forward (backward) displacement and true displacement frame by frame, along x-axis and y-axis respectively. The results are shown </w:t>
      </w:r>
      <w:r>
        <w:lastRenderedPageBreak/>
        <w:t xml:space="preserve">in </w:t>
      </w:r>
      <w:del w:id="392" w:author="Love, Ephy" w:date="2019-10-11T12:46:00Z">
        <w:r w:rsidDel="00E06E6E">
          <w:delText>figure</w:delText>
        </w:r>
      </w:del>
      <w:ins w:id="393" w:author="Love, Ephy" w:date="2019-10-11T12:46:00Z">
        <w:r w:rsidR="00E06E6E">
          <w:t>Figure</w:t>
        </w:r>
      </w:ins>
      <w:r>
        <w:t xml:space="preserve"> 6. From the four histograms, almost all mean errors of one frame </w:t>
      </w:r>
      <w:ins w:id="394" w:author="Love, Ephy" w:date="2019-10-11T13:01:00Z">
        <w:r w:rsidR="00E3004E">
          <w:t>are</w:t>
        </w:r>
      </w:ins>
      <w:del w:id="395" w:author="Love, Ephy" w:date="2019-10-11T13:01:00Z">
        <w:r w:rsidDel="00E3004E">
          <w:delText>is</w:delText>
        </w:r>
      </w:del>
      <w:r>
        <w:t xml:space="preserve"> around 0.25 pixel and smaller</w:t>
      </w:r>
      <w:ins w:id="396" w:author="Love, Ephy" w:date="2019-10-11T13:02:00Z">
        <w:r w:rsidR="00E3004E">
          <w:t>. O</w:t>
        </w:r>
      </w:ins>
      <w:del w:id="397" w:author="Love, Ephy" w:date="2019-10-11T13:01:00Z">
        <w:r w:rsidDel="00E3004E">
          <w:delText xml:space="preserve"> than one pixel, </w:delText>
        </w:r>
      </w:del>
      <w:del w:id="398" w:author="Love, Ephy" w:date="2019-10-11T13:02:00Z">
        <w:r w:rsidDel="00E3004E">
          <w:delText>o</w:delText>
        </w:r>
      </w:del>
      <w:r>
        <w:t xml:space="preserve">nly </w:t>
      </w:r>
      <w:del w:id="399" w:author="Love, Ephy" w:date="2019-10-11T13:02:00Z">
        <w:r w:rsidDel="00E3004E">
          <w:delText xml:space="preserve">very </w:delText>
        </w:r>
      </w:del>
      <w:ins w:id="400" w:author="Love, Ephy" w:date="2019-10-11T13:02:00Z">
        <w:r w:rsidR="00E3004E">
          <w:t>a</w:t>
        </w:r>
        <w:r w:rsidR="00E3004E">
          <w:t xml:space="preserve"> </w:t>
        </w:r>
      </w:ins>
      <w:r>
        <w:t xml:space="preserve">few </w:t>
      </w:r>
      <w:ins w:id="401" w:author="Love, Ephy" w:date="2019-10-11T13:02:00Z">
        <w:r w:rsidR="00E3004E">
          <w:t>are</w:t>
        </w:r>
      </w:ins>
      <w:del w:id="402" w:author="Love, Ephy" w:date="2019-10-11T13:02:00Z">
        <w:r w:rsidDel="00E3004E">
          <w:delText>is</w:delText>
        </w:r>
      </w:del>
      <w:r>
        <w:t xml:space="preserve"> greater than one pixel </w:t>
      </w:r>
      <w:ins w:id="403" w:author="Love, Ephy" w:date="2019-10-11T13:02:00Z">
        <w:r w:rsidR="00E3004E">
          <w:t>and all are</w:t>
        </w:r>
      </w:ins>
      <w:del w:id="404" w:author="Love, Ephy" w:date="2019-10-11T13:02:00Z">
        <w:r w:rsidDel="00E3004E">
          <w:delText>but</w:delText>
        </w:r>
      </w:del>
      <w:r>
        <w:t xml:space="preserve"> smaller than two pixels.</w:t>
      </w:r>
    </w:p>
    <w:p w14:paraId="166BDD3C" w14:textId="16D16918" w:rsidR="005F5C4E" w:rsidRDefault="00402717">
      <w:pPr>
        <w:spacing w:after="108"/>
        <w:ind w:left="-5"/>
      </w:pPr>
      <w:r>
        <w:t xml:space="preserve">Given the displacements, we apply the linking process in Section 2.3, whose results are shown in </w:t>
      </w:r>
      <w:del w:id="405" w:author="Love, Ephy" w:date="2019-10-11T12:46:00Z">
        <w:r w:rsidDel="00E06E6E">
          <w:delText>figure</w:delText>
        </w:r>
      </w:del>
      <w:ins w:id="406" w:author="Love, Ephy" w:date="2019-10-11T12:46:00Z">
        <w:r w:rsidR="00E06E6E">
          <w:t>Figure</w:t>
        </w:r>
      </w:ins>
      <w:r>
        <w:t xml:space="preserve"> 7. All organelles are correctly connected by 20 trajectories, each trajectory spans exactly from </w:t>
      </w:r>
      <w:r>
        <w:rPr>
          <w:i/>
        </w:rPr>
        <w:t xml:space="preserve">t </w:t>
      </w:r>
      <w:r>
        <w:t xml:space="preserve">= 0 to </w:t>
      </w:r>
      <w:r>
        <w:rPr>
          <w:i/>
        </w:rPr>
        <w:t xml:space="preserve">t </w:t>
      </w:r>
      <w:r>
        <w:t xml:space="preserve">= 99, </w:t>
      </w:r>
      <w:ins w:id="407" w:author="Love, Ephy" w:date="2019-10-11T13:02:00Z">
        <w:r w:rsidR="00E3004E">
          <w:t xml:space="preserve">and the </w:t>
        </w:r>
      </w:ins>
      <w:r>
        <w:t>yielding accuracy rate is 100%.</w:t>
      </w:r>
    </w:p>
    <w:p w14:paraId="4312FE8B" w14:textId="1926493A" w:rsidR="005F5C4E" w:rsidRDefault="00402717">
      <w:pPr>
        <w:ind w:left="-5"/>
      </w:pPr>
      <w:del w:id="408" w:author="Love, Ephy" w:date="2019-10-11T13:03:00Z">
        <w:r w:rsidDel="00E3004E">
          <w:delText xml:space="preserve">Let’s </w:delText>
        </w:r>
      </w:del>
      <w:ins w:id="409" w:author="Love, Ephy" w:date="2019-10-11T13:03:00Z">
        <w:r w:rsidR="00E3004E">
          <w:t>With</w:t>
        </w:r>
        <w:r w:rsidR="00E3004E">
          <w:t xml:space="preserve"> </w:t>
        </w:r>
      </w:ins>
      <w:r>
        <w:t>add</w:t>
      </w:r>
      <w:ins w:id="410" w:author="Love, Ephy" w:date="2019-10-11T13:03:00Z">
        <w:r w:rsidR="00E3004E">
          <w:t>ed</w:t>
        </w:r>
      </w:ins>
      <w:r>
        <w:t xml:space="preserve"> perturbation along y-axis direction to the location of simulated organelles, i.e. adding noise, which follows a uniform distribution</w:t>
      </w:r>
      <w:r>
        <w:rPr>
          <w:noProof/>
        </w:rPr>
        <w:drawing>
          <wp:inline distT="0" distB="0" distL="0" distR="0" wp14:anchorId="7FA7A927" wp14:editId="5E112B03">
            <wp:extent cx="399288" cy="131064"/>
            <wp:effectExtent l="0" t="0" r="0" b="0"/>
            <wp:docPr id="43598" name="Picture 43598"/>
            <wp:cNvGraphicFramePr/>
            <a:graphic xmlns:a="http://schemas.openxmlformats.org/drawingml/2006/main">
              <a:graphicData uri="http://schemas.openxmlformats.org/drawingml/2006/picture">
                <pic:pic xmlns:pic="http://schemas.openxmlformats.org/drawingml/2006/picture">
                  <pic:nvPicPr>
                    <pic:cNvPr id="43598" name="Picture 43598"/>
                    <pic:cNvPicPr/>
                  </pic:nvPicPr>
                  <pic:blipFill>
                    <a:blip r:embed="rId87"/>
                    <a:stretch>
                      <a:fillRect/>
                    </a:stretch>
                  </pic:blipFill>
                  <pic:spPr>
                    <a:xfrm>
                      <a:off x="0" y="0"/>
                      <a:ext cx="399288" cy="131064"/>
                    </a:xfrm>
                    <a:prstGeom prst="rect">
                      <a:avLst/>
                    </a:prstGeom>
                  </pic:spPr>
                </pic:pic>
              </a:graphicData>
            </a:graphic>
          </wp:inline>
        </w:drawing>
      </w:r>
      <w:r>
        <w:t>), to the y-coordinates of every organelles at every time level. Reapply the displacement estimation process and linking process, then count number of total trajectories, number of trajectories exist at least in 10 consecutive frames, number of trajectories have 100% coincidence with the truth, number of trajectories have at least 90% coincidence with the truth and number of trajectories have at least 50% coincidence with the truth, from our algorithm. The results are in table 1,</w:t>
      </w:r>
    </w:p>
    <w:p w14:paraId="4ABBF9BB" w14:textId="2219CE9C" w:rsidR="005F5C4E" w:rsidRDefault="00402717">
      <w:pPr>
        <w:ind w:left="-5"/>
      </w:pPr>
      <w:r>
        <w:t xml:space="preserve">When </w:t>
      </w:r>
      <w:r>
        <w:rPr>
          <w:i/>
        </w:rPr>
        <w:t xml:space="preserve"> </w:t>
      </w:r>
      <w:del w:id="411" w:author="Love, Ephy" w:date="2019-10-11T13:03:00Z">
        <w:r w:rsidDel="00E3004E">
          <w:delText xml:space="preserve">goes </w:delText>
        </w:r>
      </w:del>
      <w:ins w:id="412" w:author="Love, Ephy" w:date="2019-10-11T13:03:00Z">
        <w:r w:rsidR="00E3004E">
          <w:t>grows</w:t>
        </w:r>
        <w:r w:rsidR="00E3004E">
          <w:t xml:space="preserve"> </w:t>
        </w:r>
      </w:ins>
      <w:r>
        <w:t xml:space="preserve">larger, the trajectories will contain </w:t>
      </w:r>
      <w:del w:id="413" w:author="Love, Ephy" w:date="2019-10-11T13:03:00Z">
        <w:r w:rsidDel="00E3004E">
          <w:delText xml:space="preserve">more </w:delText>
        </w:r>
      </w:del>
      <w:ins w:id="414" w:author="Love, Ephy" w:date="2019-10-11T13:03:00Z">
        <w:r w:rsidR="00E3004E">
          <w:t>greater</w:t>
        </w:r>
        <w:r w:rsidR="00E3004E">
          <w:t xml:space="preserve"> </w:t>
        </w:r>
      </w:ins>
      <w:r>
        <w:t>fluctuation</w:t>
      </w:r>
      <w:ins w:id="415" w:author="Love, Ephy" w:date="2019-10-11T13:03:00Z">
        <w:r w:rsidR="00E3004E">
          <w:t>.</w:t>
        </w:r>
      </w:ins>
      <w:del w:id="416" w:author="Love, Ephy" w:date="2019-10-11T13:03:00Z">
        <w:r w:rsidDel="00E3004E">
          <w:delText>,</w:delText>
        </w:r>
      </w:del>
      <w:r>
        <w:t xml:space="preserve"> </w:t>
      </w:r>
      <w:ins w:id="417" w:author="Love, Ephy" w:date="2019-10-11T13:03:00Z">
        <w:r w:rsidR="00E3004E">
          <w:t>O</w:t>
        </w:r>
      </w:ins>
      <w:del w:id="418" w:author="Love, Ephy" w:date="2019-10-11T13:03:00Z">
        <w:r w:rsidDel="00E3004E">
          <w:delText>o</w:delText>
        </w:r>
      </w:del>
      <w:r>
        <w:t xml:space="preserve">n the other hand, any two adjacent trajectories will become more closer or even intersected. Thus, </w:t>
      </w:r>
      <w:proofErr w:type="gramStart"/>
      <w:r>
        <w:t xml:space="preserve">larger </w:t>
      </w:r>
      <w:r>
        <w:rPr>
          <w:i/>
        </w:rPr>
        <w:t xml:space="preserve"> </w:t>
      </w:r>
      <w:r>
        <w:t>will</w:t>
      </w:r>
      <w:proofErr w:type="gramEnd"/>
      <w:r>
        <w:t xml:space="preserve"> cause </w:t>
      </w:r>
      <w:del w:id="419" w:author="Love, Ephy" w:date="2019-10-11T13:03:00Z">
        <w:r w:rsidDel="00E3004E">
          <w:delText xml:space="preserve">higher </w:delText>
        </w:r>
      </w:del>
      <w:ins w:id="420" w:author="Love, Ephy" w:date="2019-10-11T13:03:00Z">
        <w:r w:rsidR="00E3004E">
          <w:t>greater</w:t>
        </w:r>
        <w:r w:rsidR="00E3004E">
          <w:t xml:space="preserve"> </w:t>
        </w:r>
      </w:ins>
      <w:r>
        <w:t>difficulty to detect trajectories. From the table above, when noise is mild, our reconstructed trajectories remain the same; but</w:t>
      </w:r>
    </w:p>
    <w:p w14:paraId="28684F9B" w14:textId="77777777" w:rsidR="005F5C4E" w:rsidRDefault="00402717">
      <w:pPr>
        <w:spacing w:after="300" w:line="259" w:lineRule="auto"/>
        <w:ind w:left="468" w:firstLine="0"/>
        <w:jc w:val="left"/>
      </w:pPr>
      <w:r>
        <w:rPr>
          <w:noProof/>
        </w:rPr>
        <w:drawing>
          <wp:inline distT="0" distB="0" distL="0" distR="0" wp14:anchorId="53ABF704" wp14:editId="073047FF">
            <wp:extent cx="5349235" cy="3649816"/>
            <wp:effectExtent l="0" t="0" r="0" b="0"/>
            <wp:docPr id="3768" name="Picture 3768"/>
            <wp:cNvGraphicFramePr/>
            <a:graphic xmlns:a="http://schemas.openxmlformats.org/drawingml/2006/main">
              <a:graphicData uri="http://schemas.openxmlformats.org/drawingml/2006/picture">
                <pic:pic xmlns:pic="http://schemas.openxmlformats.org/drawingml/2006/picture">
                  <pic:nvPicPr>
                    <pic:cNvPr id="3768" name="Picture 3768"/>
                    <pic:cNvPicPr/>
                  </pic:nvPicPr>
                  <pic:blipFill>
                    <a:blip r:embed="rId88"/>
                    <a:stretch>
                      <a:fillRect/>
                    </a:stretch>
                  </pic:blipFill>
                  <pic:spPr>
                    <a:xfrm>
                      <a:off x="0" y="0"/>
                      <a:ext cx="5349235" cy="3649816"/>
                    </a:xfrm>
                    <a:prstGeom prst="rect">
                      <a:avLst/>
                    </a:prstGeom>
                  </pic:spPr>
                </pic:pic>
              </a:graphicData>
            </a:graphic>
          </wp:inline>
        </w:drawing>
      </w:r>
    </w:p>
    <w:p w14:paraId="44C2AA86" w14:textId="77777777" w:rsidR="005F5C4E" w:rsidRDefault="00402717">
      <w:pPr>
        <w:spacing w:after="217"/>
        <w:ind w:left="-5"/>
      </w:pPr>
      <w:r>
        <w:t>Figure 6: Four histograms of mean error of each frame. Each one compares estimated forward and backward displacement with ground truth along x-axis and y-axis, respectively.</w:t>
      </w:r>
    </w:p>
    <w:p w14:paraId="7B14BFE0" w14:textId="77777777" w:rsidR="005F5C4E" w:rsidRDefault="00402717">
      <w:pPr>
        <w:spacing w:after="300" w:line="259" w:lineRule="auto"/>
        <w:ind w:left="2340" w:firstLine="0"/>
        <w:jc w:val="left"/>
      </w:pPr>
      <w:r>
        <w:rPr>
          <w:noProof/>
        </w:rPr>
        <w:lastRenderedPageBreak/>
        <w:drawing>
          <wp:inline distT="0" distB="0" distL="0" distR="0" wp14:anchorId="6246B88F" wp14:editId="4E232542">
            <wp:extent cx="2971742" cy="2953409"/>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89"/>
                    <a:stretch>
                      <a:fillRect/>
                    </a:stretch>
                  </pic:blipFill>
                  <pic:spPr>
                    <a:xfrm>
                      <a:off x="0" y="0"/>
                      <a:ext cx="2971742" cy="2953409"/>
                    </a:xfrm>
                    <a:prstGeom prst="rect">
                      <a:avLst/>
                    </a:prstGeom>
                  </pic:spPr>
                </pic:pic>
              </a:graphicData>
            </a:graphic>
          </wp:inline>
        </w:drawing>
      </w:r>
    </w:p>
    <w:p w14:paraId="6611F579" w14:textId="77777777" w:rsidR="005F5C4E" w:rsidRDefault="00402717">
      <w:pPr>
        <w:spacing w:after="81" w:line="269" w:lineRule="auto"/>
        <w:ind w:right="67"/>
        <w:jc w:val="center"/>
      </w:pPr>
      <w:r>
        <w:t>Figure 7: Linking result of all trajectories in red. The accuracy rate is 100%</w:t>
      </w:r>
    </w:p>
    <w:tbl>
      <w:tblPr>
        <w:tblStyle w:val="TableGrid"/>
        <w:tblW w:w="4895" w:type="dxa"/>
        <w:tblInd w:w="2199" w:type="dxa"/>
        <w:tblCellMar>
          <w:top w:w="8" w:type="dxa"/>
          <w:left w:w="81" w:type="dxa"/>
          <w:bottom w:w="0" w:type="dxa"/>
          <w:right w:w="120" w:type="dxa"/>
        </w:tblCellMar>
        <w:tblLook w:val="04A0" w:firstRow="1" w:lastRow="0" w:firstColumn="1" w:lastColumn="0" w:noHBand="0" w:noVBand="1"/>
      </w:tblPr>
      <w:tblGrid>
        <w:gridCol w:w="840"/>
        <w:gridCol w:w="707"/>
        <w:gridCol w:w="804"/>
        <w:gridCol w:w="914"/>
        <w:gridCol w:w="815"/>
        <w:gridCol w:w="815"/>
      </w:tblGrid>
      <w:tr w:rsidR="005F5C4E" w14:paraId="41B3C4C7" w14:textId="77777777">
        <w:trPr>
          <w:trHeight w:val="247"/>
        </w:trPr>
        <w:tc>
          <w:tcPr>
            <w:tcW w:w="840" w:type="dxa"/>
            <w:tcBorders>
              <w:top w:val="single" w:sz="3" w:space="0" w:color="000000"/>
              <w:left w:val="nil"/>
              <w:bottom w:val="single" w:sz="3" w:space="0" w:color="000000"/>
              <w:right w:val="single" w:sz="3" w:space="0" w:color="000000"/>
            </w:tcBorders>
          </w:tcPr>
          <w:p w14:paraId="5A0321F6" w14:textId="77777777" w:rsidR="005F5C4E" w:rsidRDefault="005F5C4E">
            <w:pPr>
              <w:spacing w:after="0" w:line="259" w:lineRule="auto"/>
              <w:ind w:left="39" w:firstLine="0"/>
              <w:jc w:val="center"/>
            </w:pPr>
          </w:p>
        </w:tc>
        <w:tc>
          <w:tcPr>
            <w:tcW w:w="707" w:type="dxa"/>
            <w:tcBorders>
              <w:top w:val="single" w:sz="3" w:space="0" w:color="000000"/>
              <w:left w:val="single" w:sz="3" w:space="0" w:color="000000"/>
              <w:bottom w:val="single" w:sz="3" w:space="0" w:color="000000"/>
              <w:right w:val="single" w:sz="3" w:space="0" w:color="000000"/>
            </w:tcBorders>
          </w:tcPr>
          <w:p w14:paraId="453AAFA3" w14:textId="77777777" w:rsidR="005F5C4E" w:rsidRDefault="00402717">
            <w:pPr>
              <w:spacing w:after="0" w:line="259" w:lineRule="auto"/>
              <w:ind w:left="39" w:firstLine="0"/>
              <w:jc w:val="left"/>
            </w:pPr>
            <w:r>
              <w:rPr>
                <w:b/>
              </w:rPr>
              <w:t>total</w:t>
            </w:r>
          </w:p>
        </w:tc>
        <w:tc>
          <w:tcPr>
            <w:tcW w:w="804" w:type="dxa"/>
            <w:tcBorders>
              <w:top w:val="single" w:sz="3" w:space="0" w:color="000000"/>
              <w:left w:val="single" w:sz="3" w:space="0" w:color="000000"/>
              <w:bottom w:val="single" w:sz="3" w:space="0" w:color="000000"/>
              <w:right w:val="single" w:sz="3" w:space="0" w:color="000000"/>
            </w:tcBorders>
          </w:tcPr>
          <w:p w14:paraId="7770CED0" w14:textId="77777777" w:rsidR="005F5C4E" w:rsidRDefault="00402717">
            <w:pPr>
              <w:spacing w:after="0" w:line="259" w:lineRule="auto"/>
              <w:ind w:left="39" w:firstLine="0"/>
              <w:jc w:val="left"/>
            </w:pPr>
            <w:r>
              <w:t>≥ 10</w:t>
            </w:r>
            <w:r>
              <w:rPr>
                <w:i/>
              </w:rPr>
              <w:t>F</w:t>
            </w:r>
          </w:p>
        </w:tc>
        <w:tc>
          <w:tcPr>
            <w:tcW w:w="914" w:type="dxa"/>
            <w:tcBorders>
              <w:top w:val="single" w:sz="3" w:space="0" w:color="000000"/>
              <w:left w:val="single" w:sz="3" w:space="0" w:color="000000"/>
              <w:bottom w:val="single" w:sz="3" w:space="0" w:color="000000"/>
              <w:right w:val="single" w:sz="3" w:space="0" w:color="000000"/>
            </w:tcBorders>
          </w:tcPr>
          <w:p w14:paraId="3DBAF028" w14:textId="77777777" w:rsidR="005F5C4E" w:rsidRDefault="00402717">
            <w:pPr>
              <w:spacing w:after="0" w:line="259" w:lineRule="auto"/>
              <w:ind w:left="39" w:firstLine="0"/>
            </w:pPr>
            <w:r>
              <w:t>= 100%</w:t>
            </w:r>
          </w:p>
        </w:tc>
        <w:tc>
          <w:tcPr>
            <w:tcW w:w="815" w:type="dxa"/>
            <w:tcBorders>
              <w:top w:val="single" w:sz="3" w:space="0" w:color="000000"/>
              <w:left w:val="single" w:sz="3" w:space="0" w:color="000000"/>
              <w:bottom w:val="single" w:sz="3" w:space="0" w:color="000000"/>
              <w:right w:val="single" w:sz="3" w:space="0" w:color="000000"/>
            </w:tcBorders>
          </w:tcPr>
          <w:p w14:paraId="479C0C44" w14:textId="77777777" w:rsidR="005F5C4E" w:rsidRDefault="00402717">
            <w:pPr>
              <w:spacing w:after="0" w:line="259" w:lineRule="auto"/>
              <w:ind w:left="39" w:firstLine="0"/>
            </w:pPr>
            <w:r>
              <w:t>≥ 90%</w:t>
            </w:r>
          </w:p>
        </w:tc>
        <w:tc>
          <w:tcPr>
            <w:tcW w:w="815" w:type="dxa"/>
            <w:tcBorders>
              <w:top w:val="single" w:sz="3" w:space="0" w:color="000000"/>
              <w:left w:val="single" w:sz="3" w:space="0" w:color="000000"/>
              <w:bottom w:val="single" w:sz="3" w:space="0" w:color="000000"/>
              <w:right w:val="nil"/>
            </w:tcBorders>
          </w:tcPr>
          <w:p w14:paraId="488F6F75" w14:textId="77777777" w:rsidR="005F5C4E" w:rsidRDefault="00402717">
            <w:pPr>
              <w:spacing w:after="0" w:line="259" w:lineRule="auto"/>
              <w:ind w:left="39" w:firstLine="0"/>
            </w:pPr>
            <w:r>
              <w:t>≥ 50%</w:t>
            </w:r>
          </w:p>
        </w:tc>
      </w:tr>
      <w:tr w:rsidR="005F5C4E" w14:paraId="5D415BC8" w14:textId="77777777">
        <w:trPr>
          <w:trHeight w:val="247"/>
        </w:trPr>
        <w:tc>
          <w:tcPr>
            <w:tcW w:w="840" w:type="dxa"/>
            <w:tcBorders>
              <w:top w:val="single" w:sz="3" w:space="0" w:color="000000"/>
              <w:left w:val="nil"/>
              <w:bottom w:val="single" w:sz="3" w:space="0" w:color="000000"/>
              <w:right w:val="single" w:sz="3" w:space="0" w:color="000000"/>
            </w:tcBorders>
          </w:tcPr>
          <w:p w14:paraId="2890E800" w14:textId="77777777" w:rsidR="005F5C4E" w:rsidRDefault="00402717">
            <w:pPr>
              <w:spacing w:after="0" w:line="259" w:lineRule="auto"/>
              <w:ind w:left="80" w:firstLine="0"/>
              <w:jc w:val="left"/>
            </w:pPr>
            <w:r>
              <w:rPr>
                <w:noProof/>
              </w:rPr>
              <w:drawing>
                <wp:inline distT="0" distB="0" distL="0" distR="0" wp14:anchorId="3559309D" wp14:editId="39AAD67F">
                  <wp:extent cx="274320" cy="91440"/>
                  <wp:effectExtent l="0" t="0" r="0" b="0"/>
                  <wp:docPr id="43602" name="Picture 43602"/>
                  <wp:cNvGraphicFramePr/>
                  <a:graphic xmlns:a="http://schemas.openxmlformats.org/drawingml/2006/main">
                    <a:graphicData uri="http://schemas.openxmlformats.org/drawingml/2006/picture">
                      <pic:pic xmlns:pic="http://schemas.openxmlformats.org/drawingml/2006/picture">
                        <pic:nvPicPr>
                          <pic:cNvPr id="43602" name="Picture 43602"/>
                          <pic:cNvPicPr/>
                        </pic:nvPicPr>
                        <pic:blipFill>
                          <a:blip r:embed="rId90"/>
                          <a:stretch>
                            <a:fillRect/>
                          </a:stretch>
                        </pic:blipFill>
                        <pic:spPr>
                          <a:xfrm>
                            <a:off x="0" y="0"/>
                            <a:ext cx="274320" cy="91440"/>
                          </a:xfrm>
                          <a:prstGeom prst="rect">
                            <a:avLst/>
                          </a:prstGeom>
                        </pic:spPr>
                      </pic:pic>
                    </a:graphicData>
                  </a:graphic>
                </wp:inline>
              </w:drawing>
            </w:r>
          </w:p>
        </w:tc>
        <w:tc>
          <w:tcPr>
            <w:tcW w:w="707" w:type="dxa"/>
            <w:tcBorders>
              <w:top w:val="single" w:sz="3" w:space="0" w:color="000000"/>
              <w:left w:val="single" w:sz="3" w:space="0" w:color="000000"/>
              <w:bottom w:val="single" w:sz="3" w:space="0" w:color="000000"/>
              <w:right w:val="single" w:sz="3" w:space="0" w:color="000000"/>
            </w:tcBorders>
          </w:tcPr>
          <w:p w14:paraId="5A211C71" w14:textId="77777777" w:rsidR="005F5C4E" w:rsidRDefault="00402717">
            <w:pPr>
              <w:spacing w:after="0" w:line="259" w:lineRule="auto"/>
              <w:ind w:left="39" w:firstLine="0"/>
              <w:jc w:val="center"/>
            </w:pPr>
            <w:r>
              <w:t>20</w:t>
            </w:r>
          </w:p>
        </w:tc>
        <w:tc>
          <w:tcPr>
            <w:tcW w:w="804" w:type="dxa"/>
            <w:tcBorders>
              <w:top w:val="single" w:sz="3" w:space="0" w:color="000000"/>
              <w:left w:val="single" w:sz="3" w:space="0" w:color="000000"/>
              <w:bottom w:val="single" w:sz="3" w:space="0" w:color="000000"/>
              <w:right w:val="single" w:sz="3" w:space="0" w:color="000000"/>
            </w:tcBorders>
          </w:tcPr>
          <w:p w14:paraId="434D1017" w14:textId="77777777" w:rsidR="005F5C4E" w:rsidRDefault="00402717">
            <w:pPr>
              <w:spacing w:after="0" w:line="259" w:lineRule="auto"/>
              <w:ind w:left="39" w:firstLine="0"/>
              <w:jc w:val="center"/>
            </w:pPr>
            <w:r>
              <w:t>20</w:t>
            </w:r>
          </w:p>
        </w:tc>
        <w:tc>
          <w:tcPr>
            <w:tcW w:w="914" w:type="dxa"/>
            <w:tcBorders>
              <w:top w:val="single" w:sz="3" w:space="0" w:color="000000"/>
              <w:left w:val="single" w:sz="3" w:space="0" w:color="000000"/>
              <w:bottom w:val="single" w:sz="3" w:space="0" w:color="000000"/>
              <w:right w:val="single" w:sz="3" w:space="0" w:color="000000"/>
            </w:tcBorders>
          </w:tcPr>
          <w:p w14:paraId="7E6F118D" w14:textId="77777777" w:rsidR="005F5C4E" w:rsidRDefault="00402717">
            <w:pPr>
              <w:spacing w:after="0" w:line="259" w:lineRule="auto"/>
              <w:ind w:left="39" w:firstLine="0"/>
              <w:jc w:val="center"/>
            </w:pPr>
            <w:r>
              <w:t>20</w:t>
            </w:r>
          </w:p>
        </w:tc>
        <w:tc>
          <w:tcPr>
            <w:tcW w:w="815" w:type="dxa"/>
            <w:tcBorders>
              <w:top w:val="single" w:sz="3" w:space="0" w:color="000000"/>
              <w:left w:val="single" w:sz="3" w:space="0" w:color="000000"/>
              <w:bottom w:val="single" w:sz="3" w:space="0" w:color="000000"/>
              <w:right w:val="single" w:sz="3" w:space="0" w:color="000000"/>
            </w:tcBorders>
          </w:tcPr>
          <w:p w14:paraId="06014E34" w14:textId="77777777" w:rsidR="005F5C4E" w:rsidRDefault="00402717">
            <w:pPr>
              <w:spacing w:after="0" w:line="259" w:lineRule="auto"/>
              <w:ind w:left="39" w:firstLine="0"/>
              <w:jc w:val="center"/>
            </w:pPr>
            <w:r>
              <w:t>20</w:t>
            </w:r>
          </w:p>
        </w:tc>
        <w:tc>
          <w:tcPr>
            <w:tcW w:w="815" w:type="dxa"/>
            <w:tcBorders>
              <w:top w:val="single" w:sz="3" w:space="0" w:color="000000"/>
              <w:left w:val="single" w:sz="3" w:space="0" w:color="000000"/>
              <w:bottom w:val="single" w:sz="3" w:space="0" w:color="000000"/>
              <w:right w:val="nil"/>
            </w:tcBorders>
          </w:tcPr>
          <w:p w14:paraId="7B21DDA7" w14:textId="77777777" w:rsidR="005F5C4E" w:rsidRDefault="00402717">
            <w:pPr>
              <w:spacing w:after="0" w:line="259" w:lineRule="auto"/>
              <w:ind w:left="39" w:firstLine="0"/>
              <w:jc w:val="center"/>
            </w:pPr>
            <w:r>
              <w:t>20</w:t>
            </w:r>
          </w:p>
        </w:tc>
      </w:tr>
      <w:tr w:rsidR="005F5C4E" w14:paraId="63577E48" w14:textId="77777777">
        <w:trPr>
          <w:trHeight w:val="247"/>
        </w:trPr>
        <w:tc>
          <w:tcPr>
            <w:tcW w:w="840" w:type="dxa"/>
            <w:tcBorders>
              <w:top w:val="single" w:sz="3" w:space="0" w:color="000000"/>
              <w:left w:val="nil"/>
              <w:bottom w:val="single" w:sz="3" w:space="0" w:color="000000"/>
              <w:right w:val="single" w:sz="3" w:space="0" w:color="000000"/>
            </w:tcBorders>
          </w:tcPr>
          <w:p w14:paraId="2F6AFB46" w14:textId="77777777" w:rsidR="005F5C4E" w:rsidRDefault="00402717">
            <w:pPr>
              <w:spacing w:after="0" w:line="259" w:lineRule="auto"/>
              <w:ind w:left="0" w:firstLine="0"/>
              <w:jc w:val="left"/>
            </w:pPr>
            <w:r>
              <w:rPr>
                <w:noProof/>
              </w:rPr>
              <w:drawing>
                <wp:inline distT="0" distB="0" distL="0" distR="0" wp14:anchorId="69F38958" wp14:editId="3EE8F28D">
                  <wp:extent cx="374904" cy="94488"/>
                  <wp:effectExtent l="0" t="0" r="0" b="0"/>
                  <wp:docPr id="43603" name="Picture 43603"/>
                  <wp:cNvGraphicFramePr/>
                  <a:graphic xmlns:a="http://schemas.openxmlformats.org/drawingml/2006/main">
                    <a:graphicData uri="http://schemas.openxmlformats.org/drawingml/2006/picture">
                      <pic:pic xmlns:pic="http://schemas.openxmlformats.org/drawingml/2006/picture">
                        <pic:nvPicPr>
                          <pic:cNvPr id="43603" name="Picture 43603"/>
                          <pic:cNvPicPr/>
                        </pic:nvPicPr>
                        <pic:blipFill>
                          <a:blip r:embed="rId91"/>
                          <a:stretch>
                            <a:fillRect/>
                          </a:stretch>
                        </pic:blipFill>
                        <pic:spPr>
                          <a:xfrm>
                            <a:off x="0" y="0"/>
                            <a:ext cx="374904" cy="94488"/>
                          </a:xfrm>
                          <a:prstGeom prst="rect">
                            <a:avLst/>
                          </a:prstGeom>
                        </pic:spPr>
                      </pic:pic>
                    </a:graphicData>
                  </a:graphic>
                </wp:inline>
              </w:drawing>
            </w:r>
          </w:p>
        </w:tc>
        <w:tc>
          <w:tcPr>
            <w:tcW w:w="707" w:type="dxa"/>
            <w:tcBorders>
              <w:top w:val="single" w:sz="3" w:space="0" w:color="000000"/>
              <w:left w:val="single" w:sz="3" w:space="0" w:color="000000"/>
              <w:bottom w:val="single" w:sz="3" w:space="0" w:color="000000"/>
              <w:right w:val="single" w:sz="3" w:space="0" w:color="000000"/>
            </w:tcBorders>
          </w:tcPr>
          <w:p w14:paraId="36366A52" w14:textId="77777777" w:rsidR="005F5C4E" w:rsidRDefault="00402717">
            <w:pPr>
              <w:spacing w:after="0" w:line="259" w:lineRule="auto"/>
              <w:ind w:left="39" w:firstLine="0"/>
              <w:jc w:val="center"/>
            </w:pPr>
            <w:r>
              <w:t>20</w:t>
            </w:r>
          </w:p>
        </w:tc>
        <w:tc>
          <w:tcPr>
            <w:tcW w:w="804" w:type="dxa"/>
            <w:tcBorders>
              <w:top w:val="single" w:sz="3" w:space="0" w:color="000000"/>
              <w:left w:val="single" w:sz="3" w:space="0" w:color="000000"/>
              <w:bottom w:val="single" w:sz="3" w:space="0" w:color="000000"/>
              <w:right w:val="single" w:sz="3" w:space="0" w:color="000000"/>
            </w:tcBorders>
          </w:tcPr>
          <w:p w14:paraId="6099A6FA" w14:textId="77777777" w:rsidR="005F5C4E" w:rsidRDefault="00402717">
            <w:pPr>
              <w:spacing w:after="0" w:line="259" w:lineRule="auto"/>
              <w:ind w:left="39" w:firstLine="0"/>
              <w:jc w:val="center"/>
            </w:pPr>
            <w:r>
              <w:t>20</w:t>
            </w:r>
          </w:p>
        </w:tc>
        <w:tc>
          <w:tcPr>
            <w:tcW w:w="914" w:type="dxa"/>
            <w:tcBorders>
              <w:top w:val="single" w:sz="3" w:space="0" w:color="000000"/>
              <w:left w:val="single" w:sz="3" w:space="0" w:color="000000"/>
              <w:bottom w:val="single" w:sz="3" w:space="0" w:color="000000"/>
              <w:right w:val="single" w:sz="3" w:space="0" w:color="000000"/>
            </w:tcBorders>
          </w:tcPr>
          <w:p w14:paraId="01A7A0D6" w14:textId="77777777" w:rsidR="005F5C4E" w:rsidRDefault="00402717">
            <w:pPr>
              <w:spacing w:after="0" w:line="259" w:lineRule="auto"/>
              <w:ind w:left="39" w:firstLine="0"/>
              <w:jc w:val="center"/>
            </w:pPr>
            <w:r>
              <w:t>20</w:t>
            </w:r>
          </w:p>
        </w:tc>
        <w:tc>
          <w:tcPr>
            <w:tcW w:w="815" w:type="dxa"/>
            <w:tcBorders>
              <w:top w:val="single" w:sz="3" w:space="0" w:color="000000"/>
              <w:left w:val="single" w:sz="3" w:space="0" w:color="000000"/>
              <w:bottom w:val="single" w:sz="3" w:space="0" w:color="000000"/>
              <w:right w:val="single" w:sz="3" w:space="0" w:color="000000"/>
            </w:tcBorders>
          </w:tcPr>
          <w:p w14:paraId="16D1E752" w14:textId="77777777" w:rsidR="005F5C4E" w:rsidRDefault="00402717">
            <w:pPr>
              <w:spacing w:after="0" w:line="259" w:lineRule="auto"/>
              <w:ind w:left="39" w:firstLine="0"/>
              <w:jc w:val="center"/>
            </w:pPr>
            <w:r>
              <w:t>20</w:t>
            </w:r>
          </w:p>
        </w:tc>
        <w:tc>
          <w:tcPr>
            <w:tcW w:w="815" w:type="dxa"/>
            <w:tcBorders>
              <w:top w:val="single" w:sz="3" w:space="0" w:color="000000"/>
              <w:left w:val="single" w:sz="3" w:space="0" w:color="000000"/>
              <w:bottom w:val="single" w:sz="3" w:space="0" w:color="000000"/>
              <w:right w:val="nil"/>
            </w:tcBorders>
          </w:tcPr>
          <w:p w14:paraId="0DA3E366" w14:textId="77777777" w:rsidR="005F5C4E" w:rsidRDefault="00402717">
            <w:pPr>
              <w:spacing w:after="0" w:line="259" w:lineRule="auto"/>
              <w:ind w:left="39" w:firstLine="0"/>
              <w:jc w:val="center"/>
            </w:pPr>
            <w:r>
              <w:t>20</w:t>
            </w:r>
          </w:p>
        </w:tc>
      </w:tr>
      <w:tr w:rsidR="005F5C4E" w14:paraId="37D9EC93" w14:textId="77777777">
        <w:trPr>
          <w:trHeight w:val="247"/>
        </w:trPr>
        <w:tc>
          <w:tcPr>
            <w:tcW w:w="840" w:type="dxa"/>
            <w:tcBorders>
              <w:top w:val="single" w:sz="3" w:space="0" w:color="000000"/>
              <w:left w:val="nil"/>
              <w:bottom w:val="single" w:sz="3" w:space="0" w:color="000000"/>
              <w:right w:val="single" w:sz="3" w:space="0" w:color="000000"/>
            </w:tcBorders>
          </w:tcPr>
          <w:p w14:paraId="2E947785" w14:textId="77777777" w:rsidR="005F5C4E" w:rsidRDefault="00402717">
            <w:pPr>
              <w:spacing w:after="0" w:line="259" w:lineRule="auto"/>
              <w:ind w:left="80" w:firstLine="0"/>
              <w:jc w:val="left"/>
            </w:pPr>
            <w:r>
              <w:rPr>
                <w:noProof/>
              </w:rPr>
              <w:drawing>
                <wp:inline distT="0" distB="0" distL="0" distR="0" wp14:anchorId="09ADCF30" wp14:editId="6BF20E3F">
                  <wp:extent cx="277368" cy="91440"/>
                  <wp:effectExtent l="0" t="0" r="0" b="0"/>
                  <wp:docPr id="43604" name="Picture 43604"/>
                  <wp:cNvGraphicFramePr/>
                  <a:graphic xmlns:a="http://schemas.openxmlformats.org/drawingml/2006/main">
                    <a:graphicData uri="http://schemas.openxmlformats.org/drawingml/2006/picture">
                      <pic:pic xmlns:pic="http://schemas.openxmlformats.org/drawingml/2006/picture">
                        <pic:nvPicPr>
                          <pic:cNvPr id="43604" name="Picture 43604"/>
                          <pic:cNvPicPr/>
                        </pic:nvPicPr>
                        <pic:blipFill>
                          <a:blip r:embed="rId92"/>
                          <a:stretch>
                            <a:fillRect/>
                          </a:stretch>
                        </pic:blipFill>
                        <pic:spPr>
                          <a:xfrm>
                            <a:off x="0" y="0"/>
                            <a:ext cx="277368" cy="91440"/>
                          </a:xfrm>
                          <a:prstGeom prst="rect">
                            <a:avLst/>
                          </a:prstGeom>
                        </pic:spPr>
                      </pic:pic>
                    </a:graphicData>
                  </a:graphic>
                </wp:inline>
              </w:drawing>
            </w:r>
          </w:p>
        </w:tc>
        <w:tc>
          <w:tcPr>
            <w:tcW w:w="707" w:type="dxa"/>
            <w:tcBorders>
              <w:top w:val="single" w:sz="3" w:space="0" w:color="000000"/>
              <w:left w:val="single" w:sz="3" w:space="0" w:color="000000"/>
              <w:bottom w:val="single" w:sz="3" w:space="0" w:color="000000"/>
              <w:right w:val="single" w:sz="3" w:space="0" w:color="000000"/>
            </w:tcBorders>
          </w:tcPr>
          <w:p w14:paraId="10BA05EE" w14:textId="77777777" w:rsidR="005F5C4E" w:rsidRDefault="00402717">
            <w:pPr>
              <w:spacing w:after="0" w:line="259" w:lineRule="auto"/>
              <w:ind w:left="39" w:firstLine="0"/>
              <w:jc w:val="center"/>
            </w:pPr>
            <w:r>
              <w:t>20</w:t>
            </w:r>
          </w:p>
        </w:tc>
        <w:tc>
          <w:tcPr>
            <w:tcW w:w="804" w:type="dxa"/>
            <w:tcBorders>
              <w:top w:val="single" w:sz="3" w:space="0" w:color="000000"/>
              <w:left w:val="single" w:sz="3" w:space="0" w:color="000000"/>
              <w:bottom w:val="single" w:sz="3" w:space="0" w:color="000000"/>
              <w:right w:val="single" w:sz="3" w:space="0" w:color="000000"/>
            </w:tcBorders>
          </w:tcPr>
          <w:p w14:paraId="4B82426B" w14:textId="77777777" w:rsidR="005F5C4E" w:rsidRDefault="00402717">
            <w:pPr>
              <w:spacing w:after="0" w:line="259" w:lineRule="auto"/>
              <w:ind w:left="39" w:firstLine="0"/>
              <w:jc w:val="center"/>
            </w:pPr>
            <w:r>
              <w:t>20</w:t>
            </w:r>
          </w:p>
        </w:tc>
        <w:tc>
          <w:tcPr>
            <w:tcW w:w="914" w:type="dxa"/>
            <w:tcBorders>
              <w:top w:val="single" w:sz="3" w:space="0" w:color="000000"/>
              <w:left w:val="single" w:sz="3" w:space="0" w:color="000000"/>
              <w:bottom w:val="single" w:sz="3" w:space="0" w:color="000000"/>
              <w:right w:val="single" w:sz="3" w:space="0" w:color="000000"/>
            </w:tcBorders>
          </w:tcPr>
          <w:p w14:paraId="5F3ADD3C" w14:textId="77777777" w:rsidR="005F5C4E" w:rsidRDefault="00402717">
            <w:pPr>
              <w:spacing w:after="0" w:line="259" w:lineRule="auto"/>
              <w:ind w:left="39" w:firstLine="0"/>
              <w:jc w:val="center"/>
            </w:pPr>
            <w:r>
              <w:t>20</w:t>
            </w:r>
          </w:p>
        </w:tc>
        <w:tc>
          <w:tcPr>
            <w:tcW w:w="815" w:type="dxa"/>
            <w:tcBorders>
              <w:top w:val="single" w:sz="3" w:space="0" w:color="000000"/>
              <w:left w:val="single" w:sz="3" w:space="0" w:color="000000"/>
              <w:bottom w:val="single" w:sz="3" w:space="0" w:color="000000"/>
              <w:right w:val="single" w:sz="3" w:space="0" w:color="000000"/>
            </w:tcBorders>
          </w:tcPr>
          <w:p w14:paraId="704622E2" w14:textId="77777777" w:rsidR="005F5C4E" w:rsidRDefault="00402717">
            <w:pPr>
              <w:spacing w:after="0" w:line="259" w:lineRule="auto"/>
              <w:ind w:left="39" w:firstLine="0"/>
              <w:jc w:val="center"/>
            </w:pPr>
            <w:r>
              <w:t>20</w:t>
            </w:r>
          </w:p>
        </w:tc>
        <w:tc>
          <w:tcPr>
            <w:tcW w:w="815" w:type="dxa"/>
            <w:tcBorders>
              <w:top w:val="single" w:sz="3" w:space="0" w:color="000000"/>
              <w:left w:val="single" w:sz="3" w:space="0" w:color="000000"/>
              <w:bottom w:val="single" w:sz="3" w:space="0" w:color="000000"/>
              <w:right w:val="nil"/>
            </w:tcBorders>
          </w:tcPr>
          <w:p w14:paraId="4DB51B02" w14:textId="77777777" w:rsidR="005F5C4E" w:rsidRDefault="00402717">
            <w:pPr>
              <w:spacing w:after="0" w:line="259" w:lineRule="auto"/>
              <w:ind w:left="39" w:firstLine="0"/>
              <w:jc w:val="center"/>
            </w:pPr>
            <w:r>
              <w:t>20</w:t>
            </w:r>
          </w:p>
        </w:tc>
      </w:tr>
      <w:tr w:rsidR="005F5C4E" w14:paraId="03C0029B" w14:textId="77777777">
        <w:trPr>
          <w:trHeight w:val="247"/>
        </w:trPr>
        <w:tc>
          <w:tcPr>
            <w:tcW w:w="840" w:type="dxa"/>
            <w:tcBorders>
              <w:top w:val="single" w:sz="3" w:space="0" w:color="000000"/>
              <w:left w:val="nil"/>
              <w:bottom w:val="single" w:sz="3" w:space="0" w:color="000000"/>
              <w:right w:val="single" w:sz="3" w:space="0" w:color="000000"/>
            </w:tcBorders>
          </w:tcPr>
          <w:p w14:paraId="3E559CDE" w14:textId="77777777" w:rsidR="005F5C4E" w:rsidRDefault="00402717">
            <w:pPr>
              <w:spacing w:after="0" w:line="259" w:lineRule="auto"/>
              <w:ind w:left="0" w:firstLine="0"/>
              <w:jc w:val="left"/>
            </w:pPr>
            <w:r>
              <w:rPr>
                <w:noProof/>
              </w:rPr>
              <w:drawing>
                <wp:inline distT="0" distB="0" distL="0" distR="0" wp14:anchorId="40196E5D" wp14:editId="2AABB9C8">
                  <wp:extent cx="374904" cy="94488"/>
                  <wp:effectExtent l="0" t="0" r="0" b="0"/>
                  <wp:docPr id="43605" name="Picture 43605"/>
                  <wp:cNvGraphicFramePr/>
                  <a:graphic xmlns:a="http://schemas.openxmlformats.org/drawingml/2006/main">
                    <a:graphicData uri="http://schemas.openxmlformats.org/drawingml/2006/picture">
                      <pic:pic xmlns:pic="http://schemas.openxmlformats.org/drawingml/2006/picture">
                        <pic:nvPicPr>
                          <pic:cNvPr id="43605" name="Picture 43605"/>
                          <pic:cNvPicPr/>
                        </pic:nvPicPr>
                        <pic:blipFill>
                          <a:blip r:embed="rId93"/>
                          <a:stretch>
                            <a:fillRect/>
                          </a:stretch>
                        </pic:blipFill>
                        <pic:spPr>
                          <a:xfrm>
                            <a:off x="0" y="0"/>
                            <a:ext cx="374904" cy="94488"/>
                          </a:xfrm>
                          <a:prstGeom prst="rect">
                            <a:avLst/>
                          </a:prstGeom>
                        </pic:spPr>
                      </pic:pic>
                    </a:graphicData>
                  </a:graphic>
                </wp:inline>
              </w:drawing>
            </w:r>
          </w:p>
        </w:tc>
        <w:tc>
          <w:tcPr>
            <w:tcW w:w="707" w:type="dxa"/>
            <w:tcBorders>
              <w:top w:val="single" w:sz="3" w:space="0" w:color="000000"/>
              <w:left w:val="single" w:sz="3" w:space="0" w:color="000000"/>
              <w:bottom w:val="single" w:sz="3" w:space="0" w:color="000000"/>
              <w:right w:val="single" w:sz="3" w:space="0" w:color="000000"/>
            </w:tcBorders>
          </w:tcPr>
          <w:p w14:paraId="756FC5D7" w14:textId="77777777" w:rsidR="005F5C4E" w:rsidRDefault="00402717">
            <w:pPr>
              <w:spacing w:after="0" w:line="259" w:lineRule="auto"/>
              <w:ind w:left="39" w:firstLine="0"/>
              <w:jc w:val="center"/>
            </w:pPr>
            <w:r>
              <w:t>24</w:t>
            </w:r>
          </w:p>
        </w:tc>
        <w:tc>
          <w:tcPr>
            <w:tcW w:w="804" w:type="dxa"/>
            <w:tcBorders>
              <w:top w:val="single" w:sz="3" w:space="0" w:color="000000"/>
              <w:left w:val="single" w:sz="3" w:space="0" w:color="000000"/>
              <w:bottom w:val="single" w:sz="3" w:space="0" w:color="000000"/>
              <w:right w:val="single" w:sz="3" w:space="0" w:color="000000"/>
            </w:tcBorders>
          </w:tcPr>
          <w:p w14:paraId="5C05B719" w14:textId="77777777" w:rsidR="005F5C4E" w:rsidRDefault="00402717">
            <w:pPr>
              <w:spacing w:after="0" w:line="259" w:lineRule="auto"/>
              <w:ind w:left="39" w:firstLine="0"/>
              <w:jc w:val="center"/>
            </w:pPr>
            <w:r>
              <w:t>24</w:t>
            </w:r>
          </w:p>
        </w:tc>
        <w:tc>
          <w:tcPr>
            <w:tcW w:w="914" w:type="dxa"/>
            <w:tcBorders>
              <w:top w:val="single" w:sz="3" w:space="0" w:color="000000"/>
              <w:left w:val="single" w:sz="3" w:space="0" w:color="000000"/>
              <w:bottom w:val="single" w:sz="3" w:space="0" w:color="000000"/>
              <w:right w:val="single" w:sz="3" w:space="0" w:color="000000"/>
            </w:tcBorders>
          </w:tcPr>
          <w:p w14:paraId="624E2CCC" w14:textId="77777777" w:rsidR="005F5C4E" w:rsidRDefault="00402717">
            <w:pPr>
              <w:spacing w:after="0" w:line="259" w:lineRule="auto"/>
              <w:ind w:left="39" w:firstLine="0"/>
              <w:jc w:val="center"/>
            </w:pPr>
            <w:r>
              <w:t>14</w:t>
            </w:r>
          </w:p>
        </w:tc>
        <w:tc>
          <w:tcPr>
            <w:tcW w:w="815" w:type="dxa"/>
            <w:tcBorders>
              <w:top w:val="single" w:sz="3" w:space="0" w:color="000000"/>
              <w:left w:val="single" w:sz="3" w:space="0" w:color="000000"/>
              <w:bottom w:val="single" w:sz="3" w:space="0" w:color="000000"/>
              <w:right w:val="single" w:sz="3" w:space="0" w:color="000000"/>
            </w:tcBorders>
          </w:tcPr>
          <w:p w14:paraId="6C196B78" w14:textId="77777777" w:rsidR="005F5C4E" w:rsidRDefault="00402717">
            <w:pPr>
              <w:spacing w:after="0" w:line="259" w:lineRule="auto"/>
              <w:ind w:left="39" w:firstLine="0"/>
              <w:jc w:val="center"/>
            </w:pPr>
            <w:r>
              <w:t>17</w:t>
            </w:r>
          </w:p>
        </w:tc>
        <w:tc>
          <w:tcPr>
            <w:tcW w:w="815" w:type="dxa"/>
            <w:tcBorders>
              <w:top w:val="single" w:sz="3" w:space="0" w:color="000000"/>
              <w:left w:val="single" w:sz="3" w:space="0" w:color="000000"/>
              <w:bottom w:val="single" w:sz="3" w:space="0" w:color="000000"/>
              <w:right w:val="nil"/>
            </w:tcBorders>
          </w:tcPr>
          <w:p w14:paraId="263CC0DF" w14:textId="77777777" w:rsidR="005F5C4E" w:rsidRDefault="00402717">
            <w:pPr>
              <w:spacing w:after="0" w:line="259" w:lineRule="auto"/>
              <w:ind w:left="39" w:firstLine="0"/>
              <w:jc w:val="center"/>
            </w:pPr>
            <w:r>
              <w:t>20</w:t>
            </w:r>
          </w:p>
        </w:tc>
      </w:tr>
      <w:tr w:rsidR="005F5C4E" w14:paraId="7F46BD3D" w14:textId="77777777">
        <w:trPr>
          <w:trHeight w:val="247"/>
        </w:trPr>
        <w:tc>
          <w:tcPr>
            <w:tcW w:w="840" w:type="dxa"/>
            <w:tcBorders>
              <w:top w:val="single" w:sz="3" w:space="0" w:color="000000"/>
              <w:left w:val="nil"/>
              <w:bottom w:val="single" w:sz="3" w:space="0" w:color="000000"/>
              <w:right w:val="single" w:sz="3" w:space="0" w:color="000000"/>
            </w:tcBorders>
          </w:tcPr>
          <w:p w14:paraId="7830B4BE" w14:textId="77777777" w:rsidR="005F5C4E" w:rsidRDefault="00402717">
            <w:pPr>
              <w:spacing w:after="0" w:line="259" w:lineRule="auto"/>
              <w:ind w:left="80" w:firstLine="0"/>
              <w:jc w:val="left"/>
            </w:pPr>
            <w:r>
              <w:rPr>
                <w:noProof/>
              </w:rPr>
              <w:drawing>
                <wp:inline distT="0" distB="0" distL="0" distR="0" wp14:anchorId="1902F8E3" wp14:editId="2212DE07">
                  <wp:extent cx="277368" cy="91440"/>
                  <wp:effectExtent l="0" t="0" r="0" b="0"/>
                  <wp:docPr id="43606" name="Picture 43606"/>
                  <wp:cNvGraphicFramePr/>
                  <a:graphic xmlns:a="http://schemas.openxmlformats.org/drawingml/2006/main">
                    <a:graphicData uri="http://schemas.openxmlformats.org/drawingml/2006/picture">
                      <pic:pic xmlns:pic="http://schemas.openxmlformats.org/drawingml/2006/picture">
                        <pic:nvPicPr>
                          <pic:cNvPr id="43606" name="Picture 43606"/>
                          <pic:cNvPicPr/>
                        </pic:nvPicPr>
                        <pic:blipFill>
                          <a:blip r:embed="rId94"/>
                          <a:stretch>
                            <a:fillRect/>
                          </a:stretch>
                        </pic:blipFill>
                        <pic:spPr>
                          <a:xfrm>
                            <a:off x="0" y="0"/>
                            <a:ext cx="277368" cy="91440"/>
                          </a:xfrm>
                          <a:prstGeom prst="rect">
                            <a:avLst/>
                          </a:prstGeom>
                        </pic:spPr>
                      </pic:pic>
                    </a:graphicData>
                  </a:graphic>
                </wp:inline>
              </w:drawing>
            </w:r>
          </w:p>
        </w:tc>
        <w:tc>
          <w:tcPr>
            <w:tcW w:w="707" w:type="dxa"/>
            <w:tcBorders>
              <w:top w:val="single" w:sz="3" w:space="0" w:color="000000"/>
              <w:left w:val="single" w:sz="3" w:space="0" w:color="000000"/>
              <w:bottom w:val="single" w:sz="3" w:space="0" w:color="000000"/>
              <w:right w:val="single" w:sz="3" w:space="0" w:color="000000"/>
            </w:tcBorders>
          </w:tcPr>
          <w:p w14:paraId="7F92E550" w14:textId="77777777" w:rsidR="005F5C4E" w:rsidRDefault="00402717">
            <w:pPr>
              <w:spacing w:after="0" w:line="259" w:lineRule="auto"/>
              <w:ind w:left="39" w:firstLine="0"/>
              <w:jc w:val="center"/>
            </w:pPr>
            <w:r>
              <w:t>32</w:t>
            </w:r>
          </w:p>
        </w:tc>
        <w:tc>
          <w:tcPr>
            <w:tcW w:w="804" w:type="dxa"/>
            <w:tcBorders>
              <w:top w:val="single" w:sz="3" w:space="0" w:color="000000"/>
              <w:left w:val="single" w:sz="3" w:space="0" w:color="000000"/>
              <w:bottom w:val="single" w:sz="3" w:space="0" w:color="000000"/>
              <w:right w:val="single" w:sz="3" w:space="0" w:color="000000"/>
            </w:tcBorders>
          </w:tcPr>
          <w:p w14:paraId="41743DDA" w14:textId="77777777" w:rsidR="005F5C4E" w:rsidRDefault="00402717">
            <w:pPr>
              <w:spacing w:after="0" w:line="259" w:lineRule="auto"/>
              <w:ind w:left="39" w:firstLine="0"/>
              <w:jc w:val="center"/>
            </w:pPr>
            <w:r>
              <w:t>27</w:t>
            </w:r>
          </w:p>
        </w:tc>
        <w:tc>
          <w:tcPr>
            <w:tcW w:w="914" w:type="dxa"/>
            <w:tcBorders>
              <w:top w:val="single" w:sz="3" w:space="0" w:color="000000"/>
              <w:left w:val="single" w:sz="3" w:space="0" w:color="000000"/>
              <w:bottom w:val="single" w:sz="3" w:space="0" w:color="000000"/>
              <w:right w:val="single" w:sz="3" w:space="0" w:color="000000"/>
            </w:tcBorders>
          </w:tcPr>
          <w:p w14:paraId="23759D8D" w14:textId="77777777" w:rsidR="005F5C4E" w:rsidRDefault="00402717">
            <w:pPr>
              <w:spacing w:after="0" w:line="259" w:lineRule="auto"/>
              <w:ind w:left="39" w:firstLine="0"/>
              <w:jc w:val="center"/>
            </w:pPr>
            <w:r>
              <w:t>9</w:t>
            </w:r>
          </w:p>
        </w:tc>
        <w:tc>
          <w:tcPr>
            <w:tcW w:w="815" w:type="dxa"/>
            <w:tcBorders>
              <w:top w:val="single" w:sz="3" w:space="0" w:color="000000"/>
              <w:left w:val="single" w:sz="3" w:space="0" w:color="000000"/>
              <w:bottom w:val="single" w:sz="3" w:space="0" w:color="000000"/>
              <w:right w:val="single" w:sz="3" w:space="0" w:color="000000"/>
            </w:tcBorders>
          </w:tcPr>
          <w:p w14:paraId="7229FD64" w14:textId="77777777" w:rsidR="005F5C4E" w:rsidRDefault="00402717">
            <w:pPr>
              <w:spacing w:after="0" w:line="259" w:lineRule="auto"/>
              <w:ind w:left="39" w:firstLine="0"/>
              <w:jc w:val="center"/>
            </w:pPr>
            <w:r>
              <w:t>14</w:t>
            </w:r>
          </w:p>
        </w:tc>
        <w:tc>
          <w:tcPr>
            <w:tcW w:w="815" w:type="dxa"/>
            <w:tcBorders>
              <w:top w:val="single" w:sz="3" w:space="0" w:color="000000"/>
              <w:left w:val="single" w:sz="3" w:space="0" w:color="000000"/>
              <w:bottom w:val="single" w:sz="3" w:space="0" w:color="000000"/>
              <w:right w:val="nil"/>
            </w:tcBorders>
          </w:tcPr>
          <w:p w14:paraId="4FEAD6FE" w14:textId="77777777" w:rsidR="005F5C4E" w:rsidRDefault="00402717">
            <w:pPr>
              <w:spacing w:after="0" w:line="259" w:lineRule="auto"/>
              <w:ind w:left="39" w:firstLine="0"/>
              <w:jc w:val="center"/>
            </w:pPr>
            <w:r>
              <w:t>17</w:t>
            </w:r>
          </w:p>
        </w:tc>
      </w:tr>
      <w:tr w:rsidR="005F5C4E" w14:paraId="7B61672C" w14:textId="77777777">
        <w:trPr>
          <w:trHeight w:val="247"/>
        </w:trPr>
        <w:tc>
          <w:tcPr>
            <w:tcW w:w="840" w:type="dxa"/>
            <w:tcBorders>
              <w:top w:val="single" w:sz="3" w:space="0" w:color="000000"/>
              <w:left w:val="nil"/>
              <w:bottom w:val="single" w:sz="3" w:space="0" w:color="000000"/>
              <w:right w:val="single" w:sz="3" w:space="0" w:color="000000"/>
            </w:tcBorders>
          </w:tcPr>
          <w:p w14:paraId="57D6CDBC" w14:textId="77777777" w:rsidR="005F5C4E" w:rsidRDefault="00402717">
            <w:pPr>
              <w:spacing w:after="0" w:line="259" w:lineRule="auto"/>
              <w:ind w:left="0" w:firstLine="0"/>
              <w:jc w:val="left"/>
            </w:pPr>
            <w:r>
              <w:rPr>
                <w:noProof/>
              </w:rPr>
              <w:drawing>
                <wp:inline distT="0" distB="0" distL="0" distR="0" wp14:anchorId="48DC89E9" wp14:editId="4FA3818A">
                  <wp:extent cx="374904" cy="91440"/>
                  <wp:effectExtent l="0" t="0" r="0" b="0"/>
                  <wp:docPr id="43607" name="Picture 43607"/>
                  <wp:cNvGraphicFramePr/>
                  <a:graphic xmlns:a="http://schemas.openxmlformats.org/drawingml/2006/main">
                    <a:graphicData uri="http://schemas.openxmlformats.org/drawingml/2006/picture">
                      <pic:pic xmlns:pic="http://schemas.openxmlformats.org/drawingml/2006/picture">
                        <pic:nvPicPr>
                          <pic:cNvPr id="43607" name="Picture 43607"/>
                          <pic:cNvPicPr/>
                        </pic:nvPicPr>
                        <pic:blipFill>
                          <a:blip r:embed="rId95"/>
                          <a:stretch>
                            <a:fillRect/>
                          </a:stretch>
                        </pic:blipFill>
                        <pic:spPr>
                          <a:xfrm>
                            <a:off x="0" y="0"/>
                            <a:ext cx="374904" cy="91440"/>
                          </a:xfrm>
                          <a:prstGeom prst="rect">
                            <a:avLst/>
                          </a:prstGeom>
                        </pic:spPr>
                      </pic:pic>
                    </a:graphicData>
                  </a:graphic>
                </wp:inline>
              </w:drawing>
            </w:r>
          </w:p>
        </w:tc>
        <w:tc>
          <w:tcPr>
            <w:tcW w:w="707" w:type="dxa"/>
            <w:tcBorders>
              <w:top w:val="single" w:sz="3" w:space="0" w:color="000000"/>
              <w:left w:val="single" w:sz="3" w:space="0" w:color="000000"/>
              <w:bottom w:val="single" w:sz="3" w:space="0" w:color="000000"/>
              <w:right w:val="single" w:sz="3" w:space="0" w:color="000000"/>
            </w:tcBorders>
          </w:tcPr>
          <w:p w14:paraId="669F99CF" w14:textId="77777777" w:rsidR="005F5C4E" w:rsidRDefault="00402717">
            <w:pPr>
              <w:spacing w:after="0" w:line="259" w:lineRule="auto"/>
              <w:ind w:left="39" w:firstLine="0"/>
              <w:jc w:val="center"/>
            </w:pPr>
            <w:r>
              <w:t>33</w:t>
            </w:r>
          </w:p>
        </w:tc>
        <w:tc>
          <w:tcPr>
            <w:tcW w:w="804" w:type="dxa"/>
            <w:tcBorders>
              <w:top w:val="single" w:sz="3" w:space="0" w:color="000000"/>
              <w:left w:val="single" w:sz="3" w:space="0" w:color="000000"/>
              <w:bottom w:val="single" w:sz="3" w:space="0" w:color="000000"/>
              <w:right w:val="single" w:sz="3" w:space="0" w:color="000000"/>
            </w:tcBorders>
          </w:tcPr>
          <w:p w14:paraId="13DC855A" w14:textId="77777777" w:rsidR="005F5C4E" w:rsidRDefault="00402717">
            <w:pPr>
              <w:spacing w:after="0" w:line="259" w:lineRule="auto"/>
              <w:ind w:left="39" w:firstLine="0"/>
              <w:jc w:val="center"/>
            </w:pPr>
            <w:r>
              <w:t>30</w:t>
            </w:r>
          </w:p>
        </w:tc>
        <w:tc>
          <w:tcPr>
            <w:tcW w:w="914" w:type="dxa"/>
            <w:tcBorders>
              <w:top w:val="single" w:sz="3" w:space="0" w:color="000000"/>
              <w:left w:val="single" w:sz="3" w:space="0" w:color="000000"/>
              <w:bottom w:val="single" w:sz="3" w:space="0" w:color="000000"/>
              <w:right w:val="single" w:sz="3" w:space="0" w:color="000000"/>
            </w:tcBorders>
          </w:tcPr>
          <w:p w14:paraId="0DF4776F" w14:textId="77777777" w:rsidR="005F5C4E" w:rsidRDefault="00402717">
            <w:pPr>
              <w:spacing w:after="0" w:line="259" w:lineRule="auto"/>
              <w:ind w:left="39" w:firstLine="0"/>
              <w:jc w:val="center"/>
            </w:pPr>
            <w:r>
              <w:t>5</w:t>
            </w:r>
          </w:p>
        </w:tc>
        <w:tc>
          <w:tcPr>
            <w:tcW w:w="815" w:type="dxa"/>
            <w:tcBorders>
              <w:top w:val="single" w:sz="3" w:space="0" w:color="000000"/>
              <w:left w:val="single" w:sz="3" w:space="0" w:color="000000"/>
              <w:bottom w:val="single" w:sz="3" w:space="0" w:color="000000"/>
              <w:right w:val="single" w:sz="3" w:space="0" w:color="000000"/>
            </w:tcBorders>
          </w:tcPr>
          <w:p w14:paraId="76969777" w14:textId="77777777" w:rsidR="005F5C4E" w:rsidRDefault="00402717">
            <w:pPr>
              <w:spacing w:after="0" w:line="259" w:lineRule="auto"/>
              <w:ind w:left="39" w:firstLine="0"/>
              <w:jc w:val="center"/>
            </w:pPr>
            <w:r>
              <w:t>10</w:t>
            </w:r>
          </w:p>
        </w:tc>
        <w:tc>
          <w:tcPr>
            <w:tcW w:w="815" w:type="dxa"/>
            <w:tcBorders>
              <w:top w:val="single" w:sz="3" w:space="0" w:color="000000"/>
              <w:left w:val="single" w:sz="3" w:space="0" w:color="000000"/>
              <w:bottom w:val="single" w:sz="3" w:space="0" w:color="000000"/>
              <w:right w:val="nil"/>
            </w:tcBorders>
          </w:tcPr>
          <w:p w14:paraId="0A3DAEA3" w14:textId="77777777" w:rsidR="005F5C4E" w:rsidRDefault="00402717">
            <w:pPr>
              <w:spacing w:after="0" w:line="259" w:lineRule="auto"/>
              <w:ind w:left="39" w:firstLine="0"/>
              <w:jc w:val="center"/>
            </w:pPr>
            <w:r>
              <w:t>15</w:t>
            </w:r>
          </w:p>
        </w:tc>
      </w:tr>
      <w:tr w:rsidR="005F5C4E" w14:paraId="4D0AAA3A" w14:textId="77777777">
        <w:trPr>
          <w:trHeight w:val="247"/>
        </w:trPr>
        <w:tc>
          <w:tcPr>
            <w:tcW w:w="840" w:type="dxa"/>
            <w:tcBorders>
              <w:top w:val="single" w:sz="3" w:space="0" w:color="000000"/>
              <w:left w:val="nil"/>
              <w:bottom w:val="single" w:sz="3" w:space="0" w:color="000000"/>
              <w:right w:val="single" w:sz="3" w:space="0" w:color="000000"/>
            </w:tcBorders>
          </w:tcPr>
          <w:p w14:paraId="62BFF985" w14:textId="77777777" w:rsidR="005F5C4E" w:rsidRDefault="00402717">
            <w:pPr>
              <w:spacing w:after="0" w:line="259" w:lineRule="auto"/>
              <w:ind w:left="80" w:firstLine="0"/>
              <w:jc w:val="left"/>
            </w:pPr>
            <w:r>
              <w:rPr>
                <w:noProof/>
              </w:rPr>
              <w:drawing>
                <wp:inline distT="0" distB="0" distL="0" distR="0" wp14:anchorId="4EAD796D" wp14:editId="701832D2">
                  <wp:extent cx="280416" cy="91440"/>
                  <wp:effectExtent l="0" t="0" r="0" b="0"/>
                  <wp:docPr id="43608" name="Picture 43608"/>
                  <wp:cNvGraphicFramePr/>
                  <a:graphic xmlns:a="http://schemas.openxmlformats.org/drawingml/2006/main">
                    <a:graphicData uri="http://schemas.openxmlformats.org/drawingml/2006/picture">
                      <pic:pic xmlns:pic="http://schemas.openxmlformats.org/drawingml/2006/picture">
                        <pic:nvPicPr>
                          <pic:cNvPr id="43608" name="Picture 43608"/>
                          <pic:cNvPicPr/>
                        </pic:nvPicPr>
                        <pic:blipFill>
                          <a:blip r:embed="rId96"/>
                          <a:stretch>
                            <a:fillRect/>
                          </a:stretch>
                        </pic:blipFill>
                        <pic:spPr>
                          <a:xfrm>
                            <a:off x="0" y="0"/>
                            <a:ext cx="280416" cy="91440"/>
                          </a:xfrm>
                          <a:prstGeom prst="rect">
                            <a:avLst/>
                          </a:prstGeom>
                        </pic:spPr>
                      </pic:pic>
                    </a:graphicData>
                  </a:graphic>
                </wp:inline>
              </w:drawing>
            </w:r>
          </w:p>
        </w:tc>
        <w:tc>
          <w:tcPr>
            <w:tcW w:w="707" w:type="dxa"/>
            <w:tcBorders>
              <w:top w:val="single" w:sz="3" w:space="0" w:color="000000"/>
              <w:left w:val="single" w:sz="3" w:space="0" w:color="000000"/>
              <w:bottom w:val="single" w:sz="3" w:space="0" w:color="000000"/>
              <w:right w:val="single" w:sz="3" w:space="0" w:color="000000"/>
            </w:tcBorders>
          </w:tcPr>
          <w:p w14:paraId="79D44AF0" w14:textId="77777777" w:rsidR="005F5C4E" w:rsidRDefault="00402717">
            <w:pPr>
              <w:spacing w:after="0" w:line="259" w:lineRule="auto"/>
              <w:ind w:left="39" w:firstLine="0"/>
              <w:jc w:val="center"/>
            </w:pPr>
            <w:r>
              <w:t>53</w:t>
            </w:r>
          </w:p>
        </w:tc>
        <w:tc>
          <w:tcPr>
            <w:tcW w:w="804" w:type="dxa"/>
            <w:tcBorders>
              <w:top w:val="single" w:sz="3" w:space="0" w:color="000000"/>
              <w:left w:val="single" w:sz="3" w:space="0" w:color="000000"/>
              <w:bottom w:val="single" w:sz="3" w:space="0" w:color="000000"/>
              <w:right w:val="single" w:sz="3" w:space="0" w:color="000000"/>
            </w:tcBorders>
          </w:tcPr>
          <w:p w14:paraId="604BE168" w14:textId="77777777" w:rsidR="005F5C4E" w:rsidRDefault="00402717">
            <w:pPr>
              <w:spacing w:after="0" w:line="259" w:lineRule="auto"/>
              <w:ind w:left="39" w:firstLine="0"/>
              <w:jc w:val="center"/>
            </w:pPr>
            <w:r>
              <w:t>40</w:t>
            </w:r>
          </w:p>
        </w:tc>
        <w:tc>
          <w:tcPr>
            <w:tcW w:w="914" w:type="dxa"/>
            <w:tcBorders>
              <w:top w:val="single" w:sz="3" w:space="0" w:color="000000"/>
              <w:left w:val="single" w:sz="3" w:space="0" w:color="000000"/>
              <w:bottom w:val="single" w:sz="3" w:space="0" w:color="000000"/>
              <w:right w:val="single" w:sz="3" w:space="0" w:color="000000"/>
            </w:tcBorders>
          </w:tcPr>
          <w:p w14:paraId="5A133550" w14:textId="77777777" w:rsidR="005F5C4E" w:rsidRDefault="00402717">
            <w:pPr>
              <w:spacing w:after="0" w:line="259" w:lineRule="auto"/>
              <w:ind w:left="39" w:firstLine="0"/>
              <w:jc w:val="center"/>
            </w:pPr>
            <w:r>
              <w:t>1</w:t>
            </w:r>
          </w:p>
        </w:tc>
        <w:tc>
          <w:tcPr>
            <w:tcW w:w="815" w:type="dxa"/>
            <w:tcBorders>
              <w:top w:val="single" w:sz="3" w:space="0" w:color="000000"/>
              <w:left w:val="single" w:sz="3" w:space="0" w:color="000000"/>
              <w:bottom w:val="single" w:sz="3" w:space="0" w:color="000000"/>
              <w:right w:val="single" w:sz="3" w:space="0" w:color="000000"/>
            </w:tcBorders>
          </w:tcPr>
          <w:p w14:paraId="2DF1126F" w14:textId="77777777" w:rsidR="005F5C4E" w:rsidRDefault="00402717">
            <w:pPr>
              <w:spacing w:after="0" w:line="259" w:lineRule="auto"/>
              <w:ind w:left="39" w:firstLine="0"/>
              <w:jc w:val="center"/>
            </w:pPr>
            <w:r>
              <w:t>4</w:t>
            </w:r>
          </w:p>
        </w:tc>
        <w:tc>
          <w:tcPr>
            <w:tcW w:w="815" w:type="dxa"/>
            <w:tcBorders>
              <w:top w:val="single" w:sz="3" w:space="0" w:color="000000"/>
              <w:left w:val="single" w:sz="3" w:space="0" w:color="000000"/>
              <w:bottom w:val="single" w:sz="3" w:space="0" w:color="000000"/>
              <w:right w:val="nil"/>
            </w:tcBorders>
          </w:tcPr>
          <w:p w14:paraId="145CF409" w14:textId="77777777" w:rsidR="005F5C4E" w:rsidRDefault="00402717">
            <w:pPr>
              <w:spacing w:after="0" w:line="259" w:lineRule="auto"/>
              <w:ind w:left="39" w:firstLine="0"/>
              <w:jc w:val="center"/>
            </w:pPr>
            <w:r>
              <w:t>14</w:t>
            </w:r>
          </w:p>
        </w:tc>
      </w:tr>
    </w:tbl>
    <w:p w14:paraId="2D314C50" w14:textId="77777777" w:rsidR="005F5C4E" w:rsidRDefault="00402717">
      <w:pPr>
        <w:spacing w:after="360" w:line="269" w:lineRule="auto"/>
        <w:jc w:val="center"/>
      </w:pPr>
      <w:r>
        <w:t>Table 1: Table of detection result</w:t>
      </w:r>
    </w:p>
    <w:p w14:paraId="5749595A" w14:textId="34428346" w:rsidR="005F5C4E" w:rsidRDefault="00402717">
      <w:pPr>
        <w:spacing w:after="457"/>
        <w:ind w:left="-5"/>
      </w:pPr>
      <w:r>
        <w:t xml:space="preserve">when </w:t>
      </w:r>
      <w:r>
        <w:rPr>
          <w:i/>
        </w:rPr>
        <w:t xml:space="preserve"> </w:t>
      </w:r>
      <w:r>
        <w:t>become large, the accuracy rate decreases</w:t>
      </w:r>
      <w:ins w:id="421" w:author="Love, Ephy" w:date="2019-10-11T13:04:00Z">
        <w:r w:rsidR="00E3004E">
          <w:t>.</w:t>
        </w:r>
      </w:ins>
      <w:del w:id="422" w:author="Love, Ephy" w:date="2019-10-11T13:04:00Z">
        <w:r w:rsidDel="00E3004E">
          <w:delText>,</w:delText>
        </w:r>
      </w:del>
      <w:r>
        <w:t xml:space="preserve"> </w:t>
      </w:r>
      <w:ins w:id="423" w:author="Love, Ephy" w:date="2019-10-11T13:04:00Z">
        <w:r w:rsidR="00E3004E">
          <w:t>In fact</w:t>
        </w:r>
      </w:ins>
      <w:del w:id="424" w:author="Love, Ephy" w:date="2019-10-11T13:04:00Z">
        <w:r w:rsidDel="00E3004E">
          <w:delText>actually</w:delText>
        </w:r>
      </w:del>
      <w:r>
        <w:t xml:space="preserve">, when </w:t>
      </w:r>
      <w:r>
        <w:rPr>
          <w:i/>
        </w:rPr>
        <w:t xml:space="preserve"> </w:t>
      </w:r>
      <w:r>
        <w:t xml:space="preserve">= 4 pixels, there are no clear patterns for </w:t>
      </w:r>
      <w:del w:id="425" w:author="Love, Ephy" w:date="2019-10-11T13:04:00Z">
        <w:r w:rsidDel="00E3004E">
          <w:delText xml:space="preserve">each </w:delText>
        </w:r>
      </w:del>
      <w:ins w:id="426" w:author="Love, Ephy" w:date="2019-10-11T13:04:00Z">
        <w:r w:rsidR="00E3004E">
          <w:t>independent</w:t>
        </w:r>
        <w:r w:rsidR="00E3004E">
          <w:t xml:space="preserve"> </w:t>
        </w:r>
      </w:ins>
      <w:r>
        <w:t xml:space="preserve">trajectories to be detected, and all organelles just look scattered in the frame when we overlap </w:t>
      </w:r>
      <w:del w:id="427" w:author="Love, Ephy" w:date="2019-10-11T13:04:00Z">
        <w:r w:rsidDel="00E3004E">
          <w:delText xml:space="preserve">all </w:delText>
        </w:r>
      </w:del>
      <w:r>
        <w:t>their positions over the time span of the whole video.</w:t>
      </w:r>
    </w:p>
    <w:p w14:paraId="33F5A5B1" w14:textId="77777777" w:rsidR="005F5C4E" w:rsidRDefault="00402717">
      <w:pPr>
        <w:pStyle w:val="Heading2"/>
        <w:ind w:left="598" w:hanging="613"/>
      </w:pPr>
      <w:r>
        <w:t>Complex dynamics</w:t>
      </w:r>
    </w:p>
    <w:p w14:paraId="71E24287" w14:textId="00A38D31" w:rsidR="005F5C4E" w:rsidRDefault="00402717">
      <w:pPr>
        <w:spacing w:after="108"/>
        <w:ind w:left="-5"/>
      </w:pPr>
      <w:r>
        <w:t xml:space="preserve">Now consider a complex video with 20 organelles in each frame and 100 frames in total. Each frame has a 380 by 380 </w:t>
      </w:r>
      <w:del w:id="428" w:author="Love, Ephy" w:date="2019-10-11T12:38:00Z">
        <w:r w:rsidDel="00200A7E">
          <w:delText xml:space="preserve">pixels </w:delText>
        </w:r>
      </w:del>
      <w:r>
        <w:t>grid on it</w:t>
      </w:r>
      <w:ins w:id="429" w:author="Love, Ephy" w:date="2019-10-11T12:39:00Z">
        <w:r w:rsidR="00200A7E">
          <w:t xml:space="preserve"> dividing pixel regions</w:t>
        </w:r>
      </w:ins>
      <w:r>
        <w:t xml:space="preserve">. This video has </w:t>
      </w:r>
      <w:del w:id="430" w:author="Love, Ephy" w:date="2019-10-11T12:39:00Z">
        <w:r w:rsidDel="009821B7">
          <w:delText xml:space="preserve">the </w:delText>
        </w:r>
      </w:del>
      <w:ins w:id="431" w:author="Love, Ephy" w:date="2019-10-11T12:39:00Z">
        <w:r w:rsidR="009821B7">
          <w:t>a</w:t>
        </w:r>
        <w:r w:rsidR="009821B7">
          <w:t xml:space="preserve"> </w:t>
        </w:r>
      </w:ins>
      <w:r>
        <w:t xml:space="preserve">frame rate </w:t>
      </w:r>
      <w:del w:id="432" w:author="Love, Ephy" w:date="2019-10-11T12:39:00Z">
        <w:r w:rsidDel="009821B7">
          <w:delText xml:space="preserve">as </w:delText>
        </w:r>
      </w:del>
      <w:ins w:id="433" w:author="Love, Ephy" w:date="2019-10-11T12:39:00Z">
        <w:r w:rsidR="009821B7">
          <w:t>of</w:t>
        </w:r>
        <w:r w:rsidR="009821B7">
          <w:t xml:space="preserve"> </w:t>
        </w:r>
      </w:ins>
      <w:r>
        <w:t>30 frames per second, which gives ∆</w:t>
      </w:r>
      <w:r>
        <w:rPr>
          <w:i/>
        </w:rPr>
        <w:t xml:space="preserve">t </w:t>
      </w:r>
      <w:r>
        <w:t>= 33</w:t>
      </w:r>
      <w:r>
        <w:rPr>
          <w:i/>
        </w:rPr>
        <w:t>.</w:t>
      </w:r>
      <w:r>
        <w:t xml:space="preserve">33 </w:t>
      </w:r>
      <w:proofErr w:type="spellStart"/>
      <w:r>
        <w:t>ms.</w:t>
      </w:r>
      <w:proofErr w:type="spellEnd"/>
      <w:r>
        <w:t xml:space="preserve"> There are multiple filaments </w:t>
      </w:r>
      <w:del w:id="434" w:author="Love, Ephy" w:date="2019-10-11T12:42:00Z">
        <w:r w:rsidDel="00B6630F">
          <w:delText xml:space="preserve">hiding </w:delText>
        </w:r>
      </w:del>
      <w:r>
        <w:t>in the background, which are not visible</w:t>
      </w:r>
      <w:ins w:id="435" w:author="Love, Ephy" w:date="2019-10-11T12:42:00Z">
        <w:r w:rsidR="00B6630F">
          <w:t xml:space="preserve"> in the imagery</w:t>
        </w:r>
      </w:ins>
      <w:r>
        <w:t xml:space="preserve">. Three kinds of motion could happen. An organelle could attach to or detach from a filament, </w:t>
      </w:r>
      <w:del w:id="436" w:author="Love, Ephy" w:date="2019-10-11T12:42:00Z">
        <w:r w:rsidDel="00B6630F">
          <w:delText xml:space="preserve">or </w:delText>
        </w:r>
      </w:del>
      <w:r>
        <w:t>travel</w:t>
      </w:r>
      <w:del w:id="437" w:author="Love, Ephy" w:date="2019-10-11T12:42:00Z">
        <w:r w:rsidDel="00B6630F">
          <w:delText>s</w:delText>
        </w:r>
      </w:del>
      <w:r>
        <w:t xml:space="preserve"> along a filament, or move randomly. </w:t>
      </w:r>
      <w:commentRangeStart w:id="438"/>
      <w:r>
        <w:t>Moreover, an organelle could go th</w:t>
      </w:r>
      <w:ins w:id="439" w:author="Love, Ephy" w:date="2019-10-11T12:42:00Z">
        <w:r w:rsidR="00B6630F">
          <w:t>r</w:t>
        </w:r>
      </w:ins>
      <w:r>
        <w:t xml:space="preserve">ough </w:t>
      </w:r>
      <w:ins w:id="440" w:author="Love, Ephy" w:date="2019-10-11T12:43:00Z">
        <w:r w:rsidR="00B6630F">
          <w:t xml:space="preserve">multiple of </w:t>
        </w:r>
      </w:ins>
      <w:r>
        <w:t xml:space="preserve">these three motions in a </w:t>
      </w:r>
      <w:ins w:id="441" w:author="Love, Ephy" w:date="2019-10-11T12:43:00Z">
        <w:r w:rsidR="00B6630F">
          <w:t xml:space="preserve">single </w:t>
        </w:r>
      </w:ins>
      <w:r>
        <w:t>∆</w:t>
      </w:r>
      <w:r>
        <w:rPr>
          <w:i/>
        </w:rPr>
        <w:t>t</w:t>
      </w:r>
      <w:r>
        <w:t>.</w:t>
      </w:r>
      <w:commentRangeEnd w:id="438"/>
      <w:r w:rsidR="00B6630F">
        <w:rPr>
          <w:rStyle w:val="CommentReference"/>
        </w:rPr>
        <w:commentReference w:id="438"/>
      </w:r>
    </w:p>
    <w:p w14:paraId="101F1CF9" w14:textId="2BBB7059" w:rsidR="005F5C4E" w:rsidRDefault="00402717">
      <w:pPr>
        <w:spacing w:after="161"/>
        <w:ind w:left="-5"/>
      </w:pPr>
      <w:r>
        <w:t xml:space="preserve">After importing the video as gray scaled images and filtering out the background from each frame, our method detects </w:t>
      </w:r>
      <w:del w:id="442" w:author="Love, Ephy" w:date="2019-10-11T12:44:00Z">
        <w:r w:rsidDel="00B6630F">
          <w:delText xml:space="preserve">pick </w:delText>
        </w:r>
      </w:del>
      <w:r>
        <w:t>peaks iteratively and applies Bayesian identification with</w:t>
      </w:r>
      <w:ins w:id="443" w:author="Love, Ephy" w:date="2019-10-11T12:44:00Z">
        <w:r w:rsidR="00B6630F">
          <w:t xml:space="preserve"> the</w:t>
        </w:r>
      </w:ins>
      <w:r>
        <w:t xml:space="preserve"> following prior distributions</w:t>
      </w:r>
      <w:ins w:id="444" w:author="Love, Ephy" w:date="2019-10-11T12:44:00Z">
        <w:r w:rsidR="00B6630F">
          <w:t>:</w:t>
        </w:r>
      </w:ins>
      <w:del w:id="445" w:author="Love, Ephy" w:date="2019-10-11T12:44:00Z">
        <w:r w:rsidDel="00B6630F">
          <w:delText>,</w:delText>
        </w:r>
      </w:del>
    </w:p>
    <w:p w14:paraId="14A72D8A" w14:textId="77777777" w:rsidR="005F5C4E" w:rsidRDefault="00402717">
      <w:pPr>
        <w:ind w:left="309"/>
      </w:pPr>
      <w:r>
        <w:rPr>
          <w:rFonts w:ascii="Calibri" w:eastAsia="Calibri" w:hAnsi="Calibri" w:cs="Calibri"/>
        </w:rPr>
        <w:t xml:space="preserve">• </w:t>
      </w:r>
      <w:proofErr w:type="spellStart"/>
      <w:r>
        <w:rPr>
          <w:i/>
        </w:rPr>
        <w:t>n</w:t>
      </w:r>
      <w:r>
        <w:t>˜</w:t>
      </w:r>
      <w:r>
        <w:rPr>
          <w:i/>
          <w:vertAlign w:val="superscript"/>
        </w:rPr>
        <w:t>p</w:t>
      </w:r>
      <w:r>
        <w:rPr>
          <w:i/>
          <w:vertAlign w:val="subscript"/>
        </w:rPr>
        <w:t>n</w:t>
      </w:r>
      <w:proofErr w:type="spellEnd"/>
      <w:r>
        <w:rPr>
          <w:i/>
          <w:vertAlign w:val="subscript"/>
        </w:rPr>
        <w:t xml:space="preserve"> </w:t>
      </w:r>
      <w:r>
        <w:t xml:space="preserve">follows normal distribution </w:t>
      </w:r>
      <w:proofErr w:type="gramStart"/>
      <w:r>
        <w:rPr>
          <w:i/>
        </w:rPr>
        <w:t>N</w:t>
      </w:r>
      <w:r>
        <w:t>(</w:t>
      </w:r>
      <w:proofErr w:type="gramEnd"/>
      <w:r>
        <w:t>0</w:t>
      </w:r>
      <w:r>
        <w:rPr>
          <w:i/>
        </w:rPr>
        <w:t>,</w:t>
      </w:r>
      <w:r>
        <w:t>1),</w:t>
      </w:r>
    </w:p>
    <w:p w14:paraId="6C8AB9A2" w14:textId="77777777" w:rsidR="005F5C4E" w:rsidRDefault="00402717">
      <w:pPr>
        <w:spacing w:after="71"/>
        <w:ind w:left="309"/>
      </w:pPr>
      <w:r>
        <w:rPr>
          <w:rFonts w:ascii="Calibri" w:eastAsia="Calibri" w:hAnsi="Calibri" w:cs="Calibri"/>
        </w:rPr>
        <w:lastRenderedPageBreak/>
        <w:t>•</w:t>
      </w:r>
      <w:r>
        <w:rPr>
          <w:noProof/>
        </w:rPr>
        <w:drawing>
          <wp:inline distT="0" distB="0" distL="0" distR="0" wp14:anchorId="6B629587" wp14:editId="400F43F8">
            <wp:extent cx="118872" cy="121920"/>
            <wp:effectExtent l="0" t="0" r="0" b="0"/>
            <wp:docPr id="43599" name="Picture 43599"/>
            <wp:cNvGraphicFramePr/>
            <a:graphic xmlns:a="http://schemas.openxmlformats.org/drawingml/2006/main">
              <a:graphicData uri="http://schemas.openxmlformats.org/drawingml/2006/picture">
                <pic:pic xmlns:pic="http://schemas.openxmlformats.org/drawingml/2006/picture">
                  <pic:nvPicPr>
                    <pic:cNvPr id="43599" name="Picture 43599"/>
                    <pic:cNvPicPr/>
                  </pic:nvPicPr>
                  <pic:blipFill>
                    <a:blip r:embed="rId97"/>
                    <a:stretch>
                      <a:fillRect/>
                    </a:stretch>
                  </pic:blipFill>
                  <pic:spPr>
                    <a:xfrm>
                      <a:off x="0" y="0"/>
                      <a:ext cx="118872" cy="121920"/>
                    </a:xfrm>
                    <a:prstGeom prst="rect">
                      <a:avLst/>
                    </a:prstGeom>
                  </pic:spPr>
                </pic:pic>
              </a:graphicData>
            </a:graphic>
          </wp:inline>
        </w:drawing>
      </w:r>
      <w:r>
        <w:t xml:space="preserve"> follows uniform distribution over the frame,</w:t>
      </w:r>
    </w:p>
    <w:p w14:paraId="21006607" w14:textId="77777777" w:rsidR="005F5C4E" w:rsidRDefault="00402717">
      <w:pPr>
        <w:spacing w:after="108" w:line="259" w:lineRule="auto"/>
        <w:ind w:right="-15"/>
        <w:jc w:val="right"/>
      </w:pPr>
      <w:r>
        <w:rPr>
          <w:rFonts w:ascii="Calibri" w:eastAsia="Calibri" w:hAnsi="Calibri" w:cs="Calibri"/>
        </w:rPr>
        <w:t>•</w:t>
      </w:r>
      <w:r>
        <w:rPr>
          <w:noProof/>
        </w:rPr>
        <w:drawing>
          <wp:inline distT="0" distB="0" distL="0" distR="0" wp14:anchorId="24AF5889" wp14:editId="75E458A2">
            <wp:extent cx="128016" cy="124968"/>
            <wp:effectExtent l="0" t="0" r="0" b="0"/>
            <wp:docPr id="43600" name="Picture 43600"/>
            <wp:cNvGraphicFramePr/>
            <a:graphic xmlns:a="http://schemas.openxmlformats.org/drawingml/2006/main">
              <a:graphicData uri="http://schemas.openxmlformats.org/drawingml/2006/picture">
                <pic:pic xmlns:pic="http://schemas.openxmlformats.org/drawingml/2006/picture">
                  <pic:nvPicPr>
                    <pic:cNvPr id="43600" name="Picture 43600"/>
                    <pic:cNvPicPr/>
                  </pic:nvPicPr>
                  <pic:blipFill>
                    <a:blip r:embed="rId98"/>
                    <a:stretch>
                      <a:fillRect/>
                    </a:stretch>
                  </pic:blipFill>
                  <pic:spPr>
                    <a:xfrm>
                      <a:off x="0" y="0"/>
                      <a:ext cx="128016" cy="124968"/>
                    </a:xfrm>
                    <a:prstGeom prst="rect">
                      <a:avLst/>
                    </a:prstGeom>
                  </pic:spPr>
                </pic:pic>
              </a:graphicData>
            </a:graphic>
          </wp:inline>
        </w:drawing>
      </w:r>
      <w:r>
        <w:t xml:space="preserve"> follows translated beta distribution with support (50</w:t>
      </w:r>
      <w:r>
        <w:rPr>
          <w:i/>
        </w:rPr>
        <w:t>,</w:t>
      </w:r>
      <w:r>
        <w:t xml:space="preserve">150), mode 100, and shape parameter </w:t>
      </w:r>
      <w:r>
        <w:rPr>
          <w:i/>
        </w:rPr>
        <w:t xml:space="preserve">α </w:t>
      </w:r>
      <w:r>
        <w:t>= 5,</w:t>
      </w:r>
    </w:p>
    <w:p w14:paraId="2756DCDB" w14:textId="77777777" w:rsidR="005F5C4E" w:rsidRDefault="00402717">
      <w:pPr>
        <w:spacing w:after="116" w:line="269" w:lineRule="auto"/>
        <w:ind w:left="159"/>
        <w:jc w:val="center"/>
      </w:pPr>
      <w:r>
        <w:rPr>
          <w:rFonts w:ascii="Calibri" w:eastAsia="Calibri" w:hAnsi="Calibri" w:cs="Calibri"/>
        </w:rPr>
        <w:t>•</w:t>
      </w:r>
      <w:r>
        <w:rPr>
          <w:noProof/>
        </w:rPr>
        <w:drawing>
          <wp:inline distT="0" distB="0" distL="0" distR="0" wp14:anchorId="54292906" wp14:editId="4A17B3DB">
            <wp:extent cx="149352" cy="121920"/>
            <wp:effectExtent l="0" t="0" r="0" b="0"/>
            <wp:docPr id="43601" name="Picture 43601"/>
            <wp:cNvGraphicFramePr/>
            <a:graphic xmlns:a="http://schemas.openxmlformats.org/drawingml/2006/main">
              <a:graphicData uri="http://schemas.openxmlformats.org/drawingml/2006/picture">
                <pic:pic xmlns:pic="http://schemas.openxmlformats.org/drawingml/2006/picture">
                  <pic:nvPicPr>
                    <pic:cNvPr id="43601" name="Picture 43601"/>
                    <pic:cNvPicPr/>
                  </pic:nvPicPr>
                  <pic:blipFill>
                    <a:blip r:embed="rId99"/>
                    <a:stretch>
                      <a:fillRect/>
                    </a:stretch>
                  </pic:blipFill>
                  <pic:spPr>
                    <a:xfrm>
                      <a:off x="0" y="0"/>
                      <a:ext cx="149352" cy="121920"/>
                    </a:xfrm>
                    <a:prstGeom prst="rect">
                      <a:avLst/>
                    </a:prstGeom>
                  </pic:spPr>
                </pic:pic>
              </a:graphicData>
            </a:graphic>
          </wp:inline>
        </w:drawing>
      </w:r>
      <w:r>
        <w:t xml:space="preserve"> follows translated beta distribution with support (10</w:t>
      </w:r>
      <w:r>
        <w:rPr>
          <w:i/>
        </w:rPr>
        <w:t>,</w:t>
      </w:r>
      <w:r>
        <w:t xml:space="preserve">20), mode 15, and shape parameter </w:t>
      </w:r>
      <w:r>
        <w:rPr>
          <w:i/>
        </w:rPr>
        <w:t xml:space="preserve">α </w:t>
      </w:r>
      <w:r>
        <w:t>= 5,</w:t>
      </w:r>
    </w:p>
    <w:p w14:paraId="4A638DE2" w14:textId="42090D3C" w:rsidR="005F5C4E" w:rsidRDefault="00402717">
      <w:pPr>
        <w:ind w:left="-5"/>
      </w:pPr>
      <w:r>
        <w:t xml:space="preserve">as we mentioned in Section 2.1. An example of frame </w:t>
      </w:r>
      <w:proofErr w:type="spellStart"/>
      <w:r>
        <w:rPr>
          <w:i/>
        </w:rPr>
        <w:t>t</w:t>
      </w:r>
      <w:r>
        <w:rPr>
          <w:i/>
          <w:vertAlign w:val="subscript"/>
        </w:rPr>
        <w:t>n</w:t>
      </w:r>
      <w:proofErr w:type="spellEnd"/>
      <w:r>
        <w:rPr>
          <w:i/>
          <w:vertAlign w:val="subscript"/>
        </w:rPr>
        <w:t xml:space="preserve"> </w:t>
      </w:r>
      <w:r>
        <w:t xml:space="preserve">= 38 is shown in </w:t>
      </w:r>
      <w:ins w:id="446" w:author="Love, Ephy" w:date="2019-10-11T12:44:00Z">
        <w:r w:rsidR="00E06E6E">
          <w:t>F</w:t>
        </w:r>
      </w:ins>
      <w:del w:id="447" w:author="Love, Ephy" w:date="2019-10-11T12:44:00Z">
        <w:r w:rsidDel="00E06E6E">
          <w:delText>f</w:delText>
        </w:r>
      </w:del>
      <w:r>
        <w:t>igure 8. The red dots in the left sub-figure and blue pentagons in the right sub-figure are the original locations before Bayesian identification, it is obvious to see that the three pairs at the bottom(which have y-value greater than 300) need to be corrected as part of their corresponding organelles are overlapped. The red pentagons are the fitted location after Bayesian identification.</w:t>
      </w:r>
    </w:p>
    <w:p w14:paraId="6846E626" w14:textId="656BE09B" w:rsidR="005F5C4E" w:rsidRDefault="00402717">
      <w:pPr>
        <w:spacing w:after="107"/>
        <w:ind w:left="-5"/>
      </w:pPr>
      <w:del w:id="448" w:author="Love, Ephy" w:date="2019-10-11T12:48:00Z">
        <w:r w:rsidDel="00E06E6E">
          <w:delText xml:space="preserve">For </w:delText>
        </w:r>
      </w:del>
      <w:ins w:id="449" w:author="Love, Ephy" w:date="2019-10-11T12:48:00Z">
        <w:r w:rsidR="00E06E6E">
          <w:t>Important to</w:t>
        </w:r>
        <w:r w:rsidR="00E06E6E">
          <w:t xml:space="preserve"> </w:t>
        </w:r>
      </w:ins>
      <w:r>
        <w:t xml:space="preserve">the approximation of displacement fields </w:t>
      </w:r>
      <w:del w:id="450" w:author="Love, Ephy" w:date="2019-10-11T12:47:00Z">
        <w:r w:rsidDel="00E06E6E">
          <w:delText xml:space="preserve">using </w:delText>
        </w:r>
      </w:del>
      <w:ins w:id="451" w:author="Love, Ephy" w:date="2019-10-11T12:47:00Z">
        <w:r w:rsidR="00E06E6E">
          <w:t>with</w:t>
        </w:r>
        <w:r w:rsidR="00E06E6E">
          <w:t xml:space="preserve"> </w:t>
        </w:r>
      </w:ins>
      <w:r>
        <w:t xml:space="preserve">Ensemble Kalman filtering, </w:t>
      </w:r>
      <w:del w:id="452" w:author="Love, Ephy" w:date="2019-10-11T12:48:00Z">
        <w:r w:rsidDel="00E06E6E">
          <w:delText xml:space="preserve">since </w:delText>
        </w:r>
      </w:del>
      <w:del w:id="453" w:author="Love, Ephy" w:date="2019-10-11T12:47:00Z">
        <w:r w:rsidDel="00E06E6E">
          <w:delText xml:space="preserve">our </w:delText>
        </w:r>
      </w:del>
      <w:r>
        <w:t>∆</w:t>
      </w:r>
      <w:r>
        <w:rPr>
          <w:i/>
        </w:rPr>
        <w:t xml:space="preserve">t </w:t>
      </w:r>
      <w:ins w:id="454" w:author="Love, Ephy" w:date="2019-10-11T12:48:00Z">
        <w:r w:rsidR="00E06E6E">
          <w:t>=</w:t>
        </w:r>
      </w:ins>
      <w:del w:id="455" w:author="Love, Ephy" w:date="2019-10-11T12:47:00Z">
        <w:r w:rsidDel="00E06E6E">
          <w:delText>=</w:delText>
        </w:r>
      </w:del>
      <w:r>
        <w:t xml:space="preserve"> 0</w:t>
      </w:r>
      <w:r>
        <w:rPr>
          <w:i/>
        </w:rPr>
        <w:t>.</w:t>
      </w:r>
      <w:r>
        <w:t xml:space="preserve">033 s is </w:t>
      </w:r>
      <w:ins w:id="456" w:author="Love, Ephy" w:date="2019-10-11T12:48:00Z">
        <w:r w:rsidR="00E06E6E">
          <w:t xml:space="preserve">considered extremely </w:t>
        </w:r>
      </w:ins>
      <w:del w:id="457" w:author="Love, Ephy" w:date="2019-10-11T12:48:00Z">
        <w:r w:rsidDel="00E06E6E">
          <w:delText xml:space="preserve">extremely </w:delText>
        </w:r>
      </w:del>
      <w:r>
        <w:t>small</w:t>
      </w:r>
      <w:ins w:id="458" w:author="Love, Ephy" w:date="2019-10-11T12:48:00Z">
        <w:r w:rsidR="00E06E6E">
          <w:t>,</w:t>
        </w:r>
      </w:ins>
      <w:del w:id="459" w:author="Love, Ephy" w:date="2019-10-11T12:48:00Z">
        <w:r w:rsidDel="00E06E6E">
          <w:delText>,</w:delText>
        </w:r>
      </w:del>
      <w:r>
        <w:t xml:space="preserve"> </w:t>
      </w:r>
      <w:del w:id="460" w:author="Love, Ephy" w:date="2019-10-11T12:48:00Z">
        <w:r w:rsidDel="00E06E6E">
          <w:delText xml:space="preserve">this </w:delText>
        </w:r>
      </w:del>
      <w:ins w:id="461" w:author="Love, Ephy" w:date="2019-10-11T12:48:00Z">
        <w:r w:rsidR="00E06E6E">
          <w:t>which</w:t>
        </w:r>
        <w:r w:rsidR="00E06E6E">
          <w:t xml:space="preserve"> </w:t>
        </w:r>
      </w:ins>
      <w:r>
        <w:t>ensures the displacement fields do not change rapidly from one frame to the very next</w:t>
      </w:r>
      <w:del w:id="462" w:author="Love, Ephy" w:date="2019-10-11T12:49:00Z">
        <w:r w:rsidDel="00E06E6E">
          <w:delText>,</w:delText>
        </w:r>
      </w:del>
      <w:r>
        <w:t xml:space="preserve"> and the displacement fields from one level </w:t>
      </w:r>
      <w:ins w:id="463" w:author="Love, Ephy" w:date="2019-10-11T12:49:00Z">
        <w:r w:rsidR="00E06E6E">
          <w:t xml:space="preserve">should </w:t>
        </w:r>
      </w:ins>
      <w:r>
        <w:t>partia</w:t>
      </w:r>
      <w:ins w:id="464" w:author="Love, Ephy" w:date="2019-10-11T12:49:00Z">
        <w:r w:rsidR="00E06E6E">
          <w:t>l</w:t>
        </w:r>
      </w:ins>
      <w:r>
        <w:t>l</w:t>
      </w:r>
      <w:ins w:id="465" w:author="Love, Ephy" w:date="2019-10-11T12:49:00Z">
        <w:r w:rsidR="00E06E6E">
          <w:t>y</w:t>
        </w:r>
      </w:ins>
      <w:r>
        <w:t xml:space="preserve"> memorize the trend from the previous level</w:t>
      </w:r>
      <w:ins w:id="466" w:author="Love, Ephy" w:date="2019-10-11T12:49:00Z">
        <w:r w:rsidR="00E06E6E">
          <w:t>.</w:t>
        </w:r>
      </w:ins>
      <w:del w:id="467" w:author="Love, Ephy" w:date="2019-10-11T12:49:00Z">
        <w:r w:rsidDel="00E06E6E">
          <w:delText>,</w:delText>
        </w:r>
      </w:del>
      <w:r>
        <w:t xml:space="preserve"> </w:t>
      </w:r>
      <w:ins w:id="468" w:author="Love, Ephy" w:date="2019-10-11T12:49:00Z">
        <w:r w:rsidR="00E06E6E">
          <w:t>T</w:t>
        </w:r>
      </w:ins>
      <w:del w:id="469" w:author="Love, Ephy" w:date="2019-10-11T12:49:00Z">
        <w:r w:rsidDel="00E06E6E">
          <w:delText>t</w:delText>
        </w:r>
      </w:del>
      <w:r>
        <w:t xml:space="preserve">hus, without more information about the dynamic system, </w:t>
      </w:r>
      <w:ins w:id="470" w:author="Love, Ephy" w:date="2019-10-11T12:50:00Z">
        <w:r w:rsidR="0051221E">
          <w:t xml:space="preserve">we </w:t>
        </w:r>
      </w:ins>
      <w:r>
        <w:t>choose Ψ(</w:t>
      </w:r>
      <w:r>
        <w:rPr>
          <w:i/>
        </w:rPr>
        <w:t>x</w:t>
      </w:r>
      <w:r>
        <w:t xml:space="preserve">) = </w:t>
      </w:r>
      <w:r>
        <w:rPr>
          <w:i/>
        </w:rPr>
        <w:t>x</w:t>
      </w:r>
      <w:r>
        <w:t xml:space="preserve">. Set </w:t>
      </w:r>
      <w:proofErr w:type="spellStart"/>
      <w:r>
        <w:rPr>
          <w:i/>
        </w:rPr>
        <w:t>σ</w:t>
      </w:r>
      <w:r>
        <w:rPr>
          <w:i/>
          <w:vertAlign w:val="subscript"/>
        </w:rPr>
        <w:t>u</w:t>
      </w:r>
      <w:proofErr w:type="spellEnd"/>
      <w:r>
        <w:rPr>
          <w:i/>
          <w:vertAlign w:val="subscript"/>
        </w:rPr>
        <w:t xml:space="preserve"> </w:t>
      </w:r>
      <w:r>
        <w:t>= 5</w:t>
      </w:r>
      <w:r>
        <w:rPr>
          <w:i/>
        </w:rPr>
        <w:t>,σ</w:t>
      </w:r>
      <w:r>
        <w:rPr>
          <w:i/>
          <w:vertAlign w:val="subscript"/>
        </w:rPr>
        <w:t xml:space="preserve">v </w:t>
      </w:r>
      <w:r>
        <w:t>= 2 since we want to trust observations more</w:t>
      </w:r>
      <w:del w:id="471" w:author="Love, Ephy" w:date="2019-10-11T12:50:00Z">
        <w:r w:rsidDel="00EA1FAE">
          <w:delText>,</w:delText>
        </w:r>
      </w:del>
      <w:r>
        <w:t xml:space="preserve"> then the forward displacement fields</w:t>
      </w:r>
      <w:ins w:id="472" w:author="Love, Ephy" w:date="2019-10-11T12:51:00Z">
        <w:r w:rsidR="00EA1FAE">
          <w:t>.</w:t>
        </w:r>
      </w:ins>
      <w:r>
        <w:t xml:space="preserve"> </w:t>
      </w:r>
      <w:ins w:id="473" w:author="Love, Ephy" w:date="2019-10-11T12:51:00Z">
        <w:r w:rsidR="00EA1FAE">
          <w:t>F</w:t>
        </w:r>
      </w:ins>
      <w:del w:id="474" w:author="Love, Ephy" w:date="2019-10-11T12:51:00Z">
        <w:r w:rsidDel="00EA1FAE">
          <w:delText>of f</w:delText>
        </w:r>
      </w:del>
      <w:r>
        <w:t xml:space="preserve">rame </w:t>
      </w:r>
      <w:proofErr w:type="spellStart"/>
      <w:r>
        <w:rPr>
          <w:i/>
        </w:rPr>
        <w:t>t</w:t>
      </w:r>
      <w:r>
        <w:rPr>
          <w:i/>
          <w:vertAlign w:val="subscript"/>
        </w:rPr>
        <w:t>n</w:t>
      </w:r>
      <w:proofErr w:type="spellEnd"/>
      <w:r>
        <w:rPr>
          <w:i/>
          <w:vertAlign w:val="subscript"/>
        </w:rPr>
        <w:t xml:space="preserve"> </w:t>
      </w:r>
      <w:r>
        <w:t xml:space="preserve">= 17 </w:t>
      </w:r>
      <w:ins w:id="475" w:author="Love, Ephy" w:date="2019-10-11T12:51:00Z">
        <w:r w:rsidR="00EA1FAE">
          <w:t>i</w:t>
        </w:r>
      </w:ins>
      <w:del w:id="476" w:author="Love, Ephy" w:date="2019-10-11T12:50:00Z">
        <w:r w:rsidDel="00EA1FAE">
          <w:delText>i</w:delText>
        </w:r>
      </w:del>
      <w:r>
        <w:t xml:space="preserve">s displayed in </w:t>
      </w:r>
      <w:del w:id="477" w:author="Love, Ephy" w:date="2019-10-11T12:45:00Z">
        <w:r w:rsidDel="00E06E6E">
          <w:delText>figure</w:delText>
        </w:r>
      </w:del>
      <w:ins w:id="478" w:author="Love, Ephy" w:date="2019-10-11T12:45:00Z">
        <w:r w:rsidR="00E06E6E">
          <w:t>Figure</w:t>
        </w:r>
      </w:ins>
      <w:r>
        <w:t xml:space="preserve"> 9, an area of pixels [140</w:t>
      </w:r>
      <w:r>
        <w:rPr>
          <w:i/>
        </w:rPr>
        <w:t>,</w:t>
      </w:r>
      <w:r>
        <w:t xml:space="preserve">230] on x-axis times pixels </w:t>
      </w:r>
      <w:ins w:id="479" w:author="Love, Ephy" w:date="2019-10-11T12:51:00Z">
        <w:r w:rsidR="00EA1FAE">
          <w:t xml:space="preserve">and </w:t>
        </w:r>
      </w:ins>
      <w:r>
        <w:t>[260</w:t>
      </w:r>
      <w:r>
        <w:rPr>
          <w:i/>
        </w:rPr>
        <w:t>,</w:t>
      </w:r>
      <w:r>
        <w:t xml:space="preserve">350] on y-axis is enlarged in </w:t>
      </w:r>
      <w:del w:id="480" w:author="Love, Ephy" w:date="2019-10-11T12:45:00Z">
        <w:r w:rsidDel="00E06E6E">
          <w:delText>figure</w:delText>
        </w:r>
      </w:del>
      <w:ins w:id="481" w:author="Love, Ephy" w:date="2019-10-11T12:45:00Z">
        <w:r w:rsidR="00E06E6E">
          <w:t>Figure</w:t>
        </w:r>
      </w:ins>
      <w:r>
        <w:t xml:space="preserve"> 10. We can easily observe the displacement fields around organelles.</w:t>
      </w:r>
    </w:p>
    <w:p w14:paraId="02F831D9" w14:textId="39F9A4D5" w:rsidR="005F5C4E" w:rsidRDefault="00402717">
      <w:pPr>
        <w:ind w:left="-5"/>
      </w:pPr>
      <w:r>
        <w:t xml:space="preserve">The trajectories are reconstructed in </w:t>
      </w:r>
      <w:del w:id="482" w:author="Love, Ephy" w:date="2019-10-11T12:45:00Z">
        <w:r w:rsidDel="00E06E6E">
          <w:delText>figure</w:delText>
        </w:r>
      </w:del>
      <w:ins w:id="483" w:author="Love, Ephy" w:date="2019-10-11T12:45:00Z">
        <w:r w:rsidR="00E06E6E">
          <w:t>Figure</w:t>
        </w:r>
      </w:ins>
      <w:r>
        <w:t xml:space="preserve"> 11. The left </w:t>
      </w:r>
      <w:del w:id="484" w:author="Love, Ephy" w:date="2019-10-11T12:52:00Z">
        <w:r w:rsidDel="004D25BE">
          <w:delText>sub-figure</w:delText>
        </w:r>
      </w:del>
      <w:ins w:id="485" w:author="Love, Ephy" w:date="2019-10-11T12:52:00Z">
        <w:r w:rsidR="004D25BE">
          <w:t>panel</w:t>
        </w:r>
      </w:ins>
      <w:r>
        <w:t xml:space="preserve"> shows all estimated trajectories in red concentrate upon the light area. The right </w:t>
      </w:r>
      <w:ins w:id="486" w:author="Love, Ephy" w:date="2019-10-11T12:52:00Z">
        <w:r w:rsidR="004D25BE">
          <w:t xml:space="preserve">panel </w:t>
        </w:r>
      </w:ins>
      <w:r>
        <w:t>shows trajectories with ground tru</w:t>
      </w:r>
      <w:ins w:id="487" w:author="Love, Ephy" w:date="2019-10-11T12:52:00Z">
        <w:r w:rsidR="004D25BE">
          <w:t>th</w:t>
        </w:r>
      </w:ins>
      <w:del w:id="488" w:author="Love, Ephy" w:date="2019-10-11T12:52:00Z">
        <w:r w:rsidDel="004D25BE">
          <w:delText>e</w:delText>
        </w:r>
      </w:del>
      <w:r>
        <w:t xml:space="preserve"> trajectories in black</w:t>
      </w:r>
      <w:ins w:id="489" w:author="Love, Ephy" w:date="2019-10-11T12:52:00Z">
        <w:r w:rsidR="004D25BE">
          <w:t>.</w:t>
        </w:r>
      </w:ins>
      <w:del w:id="490" w:author="Love, Ephy" w:date="2019-10-11T12:52:00Z">
        <w:r w:rsidDel="004D25BE">
          <w:delText>,</w:delText>
        </w:r>
      </w:del>
      <w:r>
        <w:t xml:space="preserve"> </w:t>
      </w:r>
      <w:ins w:id="491" w:author="Love, Ephy" w:date="2019-10-11T12:52:00Z">
        <w:r w:rsidR="004D25BE">
          <w:t>M</w:t>
        </w:r>
      </w:ins>
      <w:del w:id="492" w:author="Love, Ephy" w:date="2019-10-11T12:52:00Z">
        <w:r w:rsidDel="004D25BE">
          <w:delText>m</w:delText>
        </w:r>
      </w:del>
      <w:r>
        <w:t xml:space="preserve">ost of them </w:t>
      </w:r>
      <w:del w:id="493" w:author="Love, Ephy" w:date="2019-10-11T12:52:00Z">
        <w:r w:rsidDel="004D25BE">
          <w:delText xml:space="preserve">are </w:delText>
        </w:r>
      </w:del>
      <w:r>
        <w:t>coincide</w:t>
      </w:r>
      <w:del w:id="494" w:author="Love, Ephy" w:date="2019-10-11T12:52:00Z">
        <w:r w:rsidDel="004D25BE">
          <w:delText>,</w:delText>
        </w:r>
      </w:del>
      <w:r>
        <w:t xml:space="preserve"> except the area where more than two organelles </w:t>
      </w:r>
      <w:del w:id="495" w:author="Love, Ephy" w:date="2019-10-11T12:52:00Z">
        <w:r w:rsidDel="004D25BE">
          <w:delText xml:space="preserve">are </w:delText>
        </w:r>
      </w:del>
      <w:r>
        <w:t>overlap</w:t>
      </w:r>
      <w:del w:id="496" w:author="Love, Ephy" w:date="2019-10-11T12:52:00Z">
        <w:r w:rsidDel="004D25BE">
          <w:delText>ped</w:delText>
        </w:r>
      </w:del>
      <w:r>
        <w:t xml:space="preserve">. Specifically, we pick four sets of trajectory reconstructions, </w:t>
      </w:r>
      <w:del w:id="497" w:author="Love, Ephy" w:date="2019-10-11T12:53:00Z">
        <w:r w:rsidDel="004D25BE">
          <w:delText>exhibi</w:delText>
        </w:r>
      </w:del>
      <w:ins w:id="498" w:author="Love, Ephy" w:date="2019-10-11T12:53:00Z">
        <w:r w:rsidR="004D25BE">
          <w:t xml:space="preserve">exhibited </w:t>
        </w:r>
      </w:ins>
      <w:del w:id="499" w:author="Love, Ephy" w:date="2019-10-11T12:53:00Z">
        <w:r w:rsidDel="004D25BE">
          <w:delText xml:space="preserve">ting </w:delText>
        </w:r>
      </w:del>
      <w:r>
        <w:t xml:space="preserve">in </w:t>
      </w:r>
      <w:del w:id="500" w:author="Love, Ephy" w:date="2019-10-11T12:45:00Z">
        <w:r w:rsidDel="00E06E6E">
          <w:delText>figure</w:delText>
        </w:r>
      </w:del>
      <w:ins w:id="501" w:author="Love, Ephy" w:date="2019-10-11T12:45:00Z">
        <w:r w:rsidR="00E06E6E">
          <w:t>Figure</w:t>
        </w:r>
      </w:ins>
      <w:r>
        <w:t xml:space="preserve"> 12, each </w:t>
      </w:r>
      <w:del w:id="502" w:author="Love, Ephy" w:date="2019-10-11T12:53:00Z">
        <w:r w:rsidDel="004D25BE">
          <w:delText>sub-figure</w:delText>
        </w:r>
      </w:del>
      <w:proofErr w:type="spellStart"/>
      <w:ins w:id="503" w:author="Love, Ephy" w:date="2019-10-11T12:53:00Z">
        <w:r w:rsidR="004D25BE">
          <w:t>pannel</w:t>
        </w:r>
      </w:ins>
      <w:proofErr w:type="spellEnd"/>
      <w:r>
        <w:t xml:space="preserve"> shows our reconstructions </w:t>
      </w:r>
      <w:del w:id="504" w:author="Love, Ephy" w:date="2019-10-11T12:53:00Z">
        <w:r w:rsidDel="004D25BE">
          <w:delText xml:space="preserve">versus </w:delText>
        </w:r>
      </w:del>
      <w:ins w:id="505" w:author="Love, Ephy" w:date="2019-10-11T12:53:00Z">
        <w:r w:rsidR="004D25BE">
          <w:t>compared with</w:t>
        </w:r>
        <w:r w:rsidR="004D25BE">
          <w:t xml:space="preserve"> </w:t>
        </w:r>
      </w:ins>
      <w:r>
        <w:t>one true trajectory</w:t>
      </w:r>
      <w:ins w:id="506" w:author="Love, Ephy" w:date="2019-10-11T12:53:00Z">
        <w:r w:rsidR="004D25BE">
          <w:t>.</w:t>
        </w:r>
      </w:ins>
      <w:del w:id="507" w:author="Love, Ephy" w:date="2019-10-11T12:53:00Z">
        <w:r w:rsidDel="004D25BE">
          <w:delText>,</w:delText>
        </w:r>
      </w:del>
      <w:r>
        <w:t xml:space="preserve"> </w:t>
      </w:r>
      <w:commentRangeStart w:id="508"/>
      <w:ins w:id="509" w:author="Love, Ephy" w:date="2019-10-11T12:53:00Z">
        <w:r w:rsidR="004D25BE">
          <w:t>T</w:t>
        </w:r>
      </w:ins>
      <w:del w:id="510" w:author="Love, Ephy" w:date="2019-10-11T12:53:00Z">
        <w:r w:rsidDel="004D25BE">
          <w:delText>t</w:delText>
        </w:r>
      </w:del>
      <w:r>
        <w:t>heir mean error</w:t>
      </w:r>
      <w:ins w:id="511" w:author="Love, Ephy" w:date="2019-10-11T12:53:00Z">
        <w:r w:rsidR="00726BE3">
          <w:t>s</w:t>
        </w:r>
      </w:ins>
      <w:r>
        <w:t xml:space="preserve"> are 1.2054, 2.2474, 2.0942 and 1.4271 in number of pixels, respectively.</w:t>
      </w:r>
      <w:commentRangeEnd w:id="508"/>
      <w:r w:rsidR="00EA4965">
        <w:rPr>
          <w:rStyle w:val="CommentReference"/>
        </w:rPr>
        <w:commentReference w:id="508"/>
      </w:r>
    </w:p>
    <w:p w14:paraId="069D16D8" w14:textId="77777777" w:rsidR="005F5C4E" w:rsidRDefault="00402717">
      <w:pPr>
        <w:spacing w:after="300" w:line="259" w:lineRule="auto"/>
        <w:ind w:left="0" w:firstLine="0"/>
        <w:jc w:val="left"/>
      </w:pPr>
      <w:r>
        <w:rPr>
          <w:noProof/>
        </w:rPr>
        <w:drawing>
          <wp:inline distT="0" distB="0" distL="0" distR="0" wp14:anchorId="0A5BA8E3" wp14:editId="796AB526">
            <wp:extent cx="5943579" cy="2863942"/>
            <wp:effectExtent l="0" t="0" r="0" b="0"/>
            <wp:docPr id="4031" name="Picture 4031"/>
            <wp:cNvGraphicFramePr/>
            <a:graphic xmlns:a="http://schemas.openxmlformats.org/drawingml/2006/main">
              <a:graphicData uri="http://schemas.openxmlformats.org/drawingml/2006/picture">
                <pic:pic xmlns:pic="http://schemas.openxmlformats.org/drawingml/2006/picture">
                  <pic:nvPicPr>
                    <pic:cNvPr id="4031" name="Picture 4031"/>
                    <pic:cNvPicPr/>
                  </pic:nvPicPr>
                  <pic:blipFill>
                    <a:blip r:embed="rId100"/>
                    <a:stretch>
                      <a:fillRect/>
                    </a:stretch>
                  </pic:blipFill>
                  <pic:spPr>
                    <a:xfrm>
                      <a:off x="0" y="0"/>
                      <a:ext cx="5943579" cy="2863942"/>
                    </a:xfrm>
                    <a:prstGeom prst="rect">
                      <a:avLst/>
                    </a:prstGeom>
                  </pic:spPr>
                </pic:pic>
              </a:graphicData>
            </a:graphic>
          </wp:inline>
        </w:drawing>
      </w:r>
    </w:p>
    <w:p w14:paraId="53821B1C" w14:textId="77777777" w:rsidR="005F5C4E" w:rsidRDefault="00402717">
      <w:pPr>
        <w:spacing w:after="3"/>
        <w:ind w:left="480"/>
      </w:pPr>
      <w:r>
        <w:t xml:space="preserve">Figure 8: The left shows the rough detection result, the right </w:t>
      </w:r>
      <w:proofErr w:type="gramStart"/>
      <w:r>
        <w:t>show</w:t>
      </w:r>
      <w:proofErr w:type="gramEnd"/>
      <w:r>
        <w:t xml:space="preserve"> the locations after correction</w:t>
      </w:r>
    </w:p>
    <w:p w14:paraId="4156EC4F" w14:textId="77777777" w:rsidR="005F5C4E" w:rsidRDefault="00402717">
      <w:pPr>
        <w:spacing w:after="300" w:line="259" w:lineRule="auto"/>
        <w:ind w:left="1404" w:firstLine="0"/>
        <w:jc w:val="left"/>
      </w:pPr>
      <w:r>
        <w:rPr>
          <w:noProof/>
        </w:rPr>
        <w:lastRenderedPageBreak/>
        <w:drawing>
          <wp:inline distT="0" distB="0" distL="0" distR="0" wp14:anchorId="0DB464D9" wp14:editId="5C8D9DFD">
            <wp:extent cx="4160521" cy="4214155"/>
            <wp:effectExtent l="0" t="0" r="0" b="0"/>
            <wp:docPr id="4034" name="Picture 4034"/>
            <wp:cNvGraphicFramePr/>
            <a:graphic xmlns:a="http://schemas.openxmlformats.org/drawingml/2006/main">
              <a:graphicData uri="http://schemas.openxmlformats.org/drawingml/2006/picture">
                <pic:pic xmlns:pic="http://schemas.openxmlformats.org/drawingml/2006/picture">
                  <pic:nvPicPr>
                    <pic:cNvPr id="4034" name="Picture 4034"/>
                    <pic:cNvPicPr/>
                  </pic:nvPicPr>
                  <pic:blipFill>
                    <a:blip r:embed="rId101"/>
                    <a:stretch>
                      <a:fillRect/>
                    </a:stretch>
                  </pic:blipFill>
                  <pic:spPr>
                    <a:xfrm>
                      <a:off x="0" y="0"/>
                      <a:ext cx="4160521" cy="4214155"/>
                    </a:xfrm>
                    <a:prstGeom prst="rect">
                      <a:avLst/>
                    </a:prstGeom>
                  </pic:spPr>
                </pic:pic>
              </a:graphicData>
            </a:graphic>
          </wp:inline>
        </w:drawing>
      </w:r>
    </w:p>
    <w:p w14:paraId="3EB479E0" w14:textId="77777777" w:rsidR="005F5C4E" w:rsidRDefault="00402717">
      <w:pPr>
        <w:spacing w:after="81" w:line="269" w:lineRule="auto"/>
        <w:jc w:val="center"/>
      </w:pPr>
      <w:r>
        <w:t xml:space="preserve">Figure 9: estimated displacement field using </w:t>
      </w:r>
      <w:proofErr w:type="spellStart"/>
      <w:r>
        <w:t>EnKF</w:t>
      </w:r>
      <w:proofErr w:type="spellEnd"/>
    </w:p>
    <w:p w14:paraId="2CB464C9" w14:textId="77777777" w:rsidR="005F5C4E" w:rsidRDefault="00402717">
      <w:pPr>
        <w:spacing w:after="300" w:line="259" w:lineRule="auto"/>
        <w:ind w:left="1404" w:firstLine="0"/>
        <w:jc w:val="left"/>
      </w:pPr>
      <w:r>
        <w:rPr>
          <w:noProof/>
        </w:rPr>
        <w:lastRenderedPageBreak/>
        <w:drawing>
          <wp:inline distT="0" distB="0" distL="0" distR="0" wp14:anchorId="3FF2E5DA" wp14:editId="6468A819">
            <wp:extent cx="4160406" cy="4142755"/>
            <wp:effectExtent l="0" t="0" r="0" b="0"/>
            <wp:docPr id="4040" name="Picture 4040"/>
            <wp:cNvGraphicFramePr/>
            <a:graphic xmlns:a="http://schemas.openxmlformats.org/drawingml/2006/main">
              <a:graphicData uri="http://schemas.openxmlformats.org/drawingml/2006/picture">
                <pic:pic xmlns:pic="http://schemas.openxmlformats.org/drawingml/2006/picture">
                  <pic:nvPicPr>
                    <pic:cNvPr id="4040" name="Picture 4040"/>
                    <pic:cNvPicPr/>
                  </pic:nvPicPr>
                  <pic:blipFill>
                    <a:blip r:embed="rId102"/>
                    <a:stretch>
                      <a:fillRect/>
                    </a:stretch>
                  </pic:blipFill>
                  <pic:spPr>
                    <a:xfrm>
                      <a:off x="0" y="0"/>
                      <a:ext cx="4160406" cy="4142755"/>
                    </a:xfrm>
                    <a:prstGeom prst="rect">
                      <a:avLst/>
                    </a:prstGeom>
                  </pic:spPr>
                </pic:pic>
              </a:graphicData>
            </a:graphic>
          </wp:inline>
        </w:drawing>
      </w:r>
    </w:p>
    <w:p w14:paraId="1F8B47C4" w14:textId="77777777" w:rsidR="005F5C4E" w:rsidRDefault="00402717">
      <w:pPr>
        <w:spacing w:after="3"/>
        <w:ind w:left="2720"/>
      </w:pPr>
      <w:r>
        <w:t>Figure 10: Amplify partial displacement field</w:t>
      </w:r>
    </w:p>
    <w:p w14:paraId="3D4CEE63" w14:textId="77777777" w:rsidR="005F5C4E" w:rsidRDefault="00402717">
      <w:pPr>
        <w:spacing w:after="300" w:line="259" w:lineRule="auto"/>
        <w:ind w:left="0" w:firstLine="0"/>
        <w:jc w:val="left"/>
      </w:pPr>
      <w:r>
        <w:rPr>
          <w:noProof/>
        </w:rPr>
        <w:drawing>
          <wp:inline distT="0" distB="0" distL="0" distR="0" wp14:anchorId="1E05A100" wp14:editId="58FE2F47">
            <wp:extent cx="5943819" cy="2944803"/>
            <wp:effectExtent l="0" t="0" r="0" b="0"/>
            <wp:docPr id="4043" name="Picture 4043"/>
            <wp:cNvGraphicFramePr/>
            <a:graphic xmlns:a="http://schemas.openxmlformats.org/drawingml/2006/main">
              <a:graphicData uri="http://schemas.openxmlformats.org/drawingml/2006/picture">
                <pic:pic xmlns:pic="http://schemas.openxmlformats.org/drawingml/2006/picture">
                  <pic:nvPicPr>
                    <pic:cNvPr id="4043" name="Picture 4043"/>
                    <pic:cNvPicPr/>
                  </pic:nvPicPr>
                  <pic:blipFill>
                    <a:blip r:embed="rId103"/>
                    <a:stretch>
                      <a:fillRect/>
                    </a:stretch>
                  </pic:blipFill>
                  <pic:spPr>
                    <a:xfrm>
                      <a:off x="0" y="0"/>
                      <a:ext cx="5943819" cy="2944803"/>
                    </a:xfrm>
                    <a:prstGeom prst="rect">
                      <a:avLst/>
                    </a:prstGeom>
                  </pic:spPr>
                </pic:pic>
              </a:graphicData>
            </a:graphic>
          </wp:inline>
        </w:drawing>
      </w:r>
    </w:p>
    <w:p w14:paraId="4B62310B" w14:textId="77777777" w:rsidR="005F5C4E" w:rsidRDefault="00402717">
      <w:pPr>
        <w:ind w:left="2756"/>
      </w:pPr>
      <w:r>
        <w:t>Figure 11: Trajectories reconstruction result</w:t>
      </w:r>
    </w:p>
    <w:p w14:paraId="11004E1D" w14:textId="77777777" w:rsidR="005F5C4E" w:rsidRDefault="00402717">
      <w:pPr>
        <w:spacing w:after="300" w:line="259" w:lineRule="auto"/>
        <w:ind w:left="0" w:firstLine="0"/>
        <w:jc w:val="left"/>
      </w:pPr>
      <w:r>
        <w:rPr>
          <w:noProof/>
        </w:rPr>
        <w:lastRenderedPageBreak/>
        <w:drawing>
          <wp:inline distT="0" distB="0" distL="0" distR="0" wp14:anchorId="2A688C10" wp14:editId="07D2106B">
            <wp:extent cx="5943501" cy="6029412"/>
            <wp:effectExtent l="0" t="0" r="0" b="0"/>
            <wp:docPr id="4049" name="Picture 4049"/>
            <wp:cNvGraphicFramePr/>
            <a:graphic xmlns:a="http://schemas.openxmlformats.org/drawingml/2006/main">
              <a:graphicData uri="http://schemas.openxmlformats.org/drawingml/2006/picture">
                <pic:pic xmlns:pic="http://schemas.openxmlformats.org/drawingml/2006/picture">
                  <pic:nvPicPr>
                    <pic:cNvPr id="4049" name="Picture 4049"/>
                    <pic:cNvPicPr/>
                  </pic:nvPicPr>
                  <pic:blipFill>
                    <a:blip r:embed="rId104"/>
                    <a:stretch>
                      <a:fillRect/>
                    </a:stretch>
                  </pic:blipFill>
                  <pic:spPr>
                    <a:xfrm>
                      <a:off x="0" y="0"/>
                      <a:ext cx="5943501" cy="6029412"/>
                    </a:xfrm>
                    <a:prstGeom prst="rect">
                      <a:avLst/>
                    </a:prstGeom>
                  </pic:spPr>
                </pic:pic>
              </a:graphicData>
            </a:graphic>
          </wp:inline>
        </w:drawing>
      </w:r>
    </w:p>
    <w:p w14:paraId="53C15D37" w14:textId="77777777" w:rsidR="005F5C4E" w:rsidRDefault="00402717">
      <w:pPr>
        <w:ind w:left="-5"/>
      </w:pPr>
      <w:r>
        <w:t>Figure 12: Four specific sets of trajectory reconstructions vs ground truth. Each sub-figure shows reconstructions versus one true trajectory. The upper left is amplified from the area [290</w:t>
      </w:r>
      <w:r>
        <w:rPr>
          <w:i/>
        </w:rPr>
        <w:t>,</w:t>
      </w:r>
      <w:r>
        <w:t>380] × [40</w:t>
      </w:r>
      <w:r>
        <w:rPr>
          <w:i/>
        </w:rPr>
        <w:t>,</w:t>
      </w:r>
      <w:r>
        <w:t>130] in fig. 11; the upper right is amplified from the area [40</w:t>
      </w:r>
      <w:r>
        <w:rPr>
          <w:i/>
        </w:rPr>
        <w:t>,</w:t>
      </w:r>
      <w:r>
        <w:t>190]×[190</w:t>
      </w:r>
      <w:r>
        <w:rPr>
          <w:i/>
        </w:rPr>
        <w:t>,</w:t>
      </w:r>
      <w:r>
        <w:t>340] in fig. 11; the bottom left is amplified from the area [80</w:t>
      </w:r>
      <w:r>
        <w:rPr>
          <w:i/>
        </w:rPr>
        <w:t>,</w:t>
      </w:r>
      <w:r>
        <w:t>210] × [200</w:t>
      </w:r>
      <w:r>
        <w:rPr>
          <w:i/>
        </w:rPr>
        <w:t>,</w:t>
      </w:r>
      <w:r>
        <w:t>330] in fig. 11; the bottom right is amplified from the area [230</w:t>
      </w:r>
      <w:r>
        <w:rPr>
          <w:i/>
        </w:rPr>
        <w:t>,</w:t>
      </w:r>
      <w:r>
        <w:t>380] × [200</w:t>
      </w:r>
      <w:r>
        <w:rPr>
          <w:i/>
        </w:rPr>
        <w:t>,</w:t>
      </w:r>
      <w:r>
        <w:t>350] in fig. 11;</w:t>
      </w:r>
    </w:p>
    <w:p w14:paraId="3C21E70A" w14:textId="09410627" w:rsidR="005F5C4E" w:rsidRDefault="001B0F37">
      <w:pPr>
        <w:pStyle w:val="Heading2"/>
        <w:ind w:left="598" w:hanging="613"/>
      </w:pPr>
      <w:ins w:id="512" w:author="Love, Ephy" w:date="2019-10-11T09:28:00Z">
        <w:r>
          <w:t>R</w:t>
        </w:r>
      </w:ins>
      <w:del w:id="513" w:author="Love, Ephy" w:date="2019-10-11T09:28:00Z">
        <w:r w:rsidR="00402717" w:rsidDel="001B0F37">
          <w:delText>r</w:delText>
        </w:r>
      </w:del>
      <w:r w:rsidR="00402717">
        <w:t xml:space="preserve">eal </w:t>
      </w:r>
      <w:ins w:id="514" w:author="Love, Ephy" w:date="2019-10-11T09:28:00Z">
        <w:r>
          <w:t>D</w:t>
        </w:r>
      </w:ins>
      <w:del w:id="515" w:author="Love, Ephy" w:date="2019-10-11T09:28:00Z">
        <w:r w:rsidR="00402717" w:rsidDel="001B0F37">
          <w:delText>d</w:delText>
        </w:r>
      </w:del>
      <w:r w:rsidR="00402717">
        <w:t xml:space="preserve">ata </w:t>
      </w:r>
      <w:ins w:id="516" w:author="Love, Ephy" w:date="2019-10-11T09:28:00Z">
        <w:r>
          <w:t>D</w:t>
        </w:r>
      </w:ins>
      <w:del w:id="517" w:author="Love, Ephy" w:date="2019-10-11T09:28:00Z">
        <w:r w:rsidR="00402717" w:rsidDel="001B0F37">
          <w:delText>d</w:delText>
        </w:r>
      </w:del>
      <w:r w:rsidR="00402717">
        <w:t>ynamics</w:t>
      </w:r>
    </w:p>
    <w:p w14:paraId="7BA93F39" w14:textId="7BAFCF23" w:rsidR="005F5C4E" w:rsidRDefault="00402717">
      <w:pPr>
        <w:spacing w:after="0"/>
        <w:ind w:left="-5"/>
      </w:pPr>
      <w:r>
        <w:t xml:space="preserve">Finally, let’s consider a real grayscale video with </w:t>
      </w:r>
      <w:ins w:id="518" w:author="Love, Ephy" w:date="2019-10-11T09:28:00Z">
        <w:r w:rsidR="00EA0529">
          <w:t xml:space="preserve">a </w:t>
        </w:r>
      </w:ins>
      <w:r>
        <w:t>total</w:t>
      </w:r>
      <w:ins w:id="519" w:author="Love, Ephy" w:date="2019-10-11T09:28:00Z">
        <w:r w:rsidR="00EA0529">
          <w:t xml:space="preserve"> of</w:t>
        </w:r>
      </w:ins>
      <w:r>
        <w:t xml:space="preserve"> 299 frames, </w:t>
      </w:r>
      <w:del w:id="520" w:author="Love, Ephy" w:date="2019-10-11T09:28:00Z">
        <w:r w:rsidDel="00EA0529">
          <w:delText xml:space="preserve">capturing </w:delText>
        </w:r>
      </w:del>
      <w:ins w:id="521" w:author="Love, Ephy" w:date="2019-10-11T09:28:00Z">
        <w:r w:rsidR="00EA0529">
          <w:t>recording the motio</w:t>
        </w:r>
      </w:ins>
      <w:ins w:id="522" w:author="Love, Ephy" w:date="2019-10-11T09:29:00Z">
        <w:r w:rsidR="00EA0529">
          <w:t>n of</w:t>
        </w:r>
      </w:ins>
      <w:ins w:id="523" w:author="Love, Ephy" w:date="2019-10-11T09:28:00Z">
        <w:r w:rsidR="00EA0529">
          <w:t xml:space="preserve"> </w:t>
        </w:r>
      </w:ins>
      <w:r>
        <w:t xml:space="preserve">peroxisomes in a plant cell. The </w:t>
      </w:r>
      <w:ins w:id="524" w:author="Love, Ephy" w:date="2019-10-11T09:29:00Z">
        <w:r w:rsidR="00EA0529">
          <w:t xml:space="preserve">spatial </w:t>
        </w:r>
      </w:ins>
      <w:r>
        <w:t xml:space="preserve">resolution </w:t>
      </w:r>
      <w:del w:id="525" w:author="Love, Ephy" w:date="2019-10-11T09:29:00Z">
        <w:r w:rsidDel="00EA0529">
          <w:delText xml:space="preserve">(pixel size) </w:delText>
        </w:r>
      </w:del>
      <w:r>
        <w:t>for this video is 0.196 micrometer</w:t>
      </w:r>
      <w:ins w:id="526" w:author="Love, Ephy" w:date="2019-10-11T09:29:00Z">
        <w:r w:rsidR="00EA0529">
          <w:t>s</w:t>
        </w:r>
      </w:ins>
      <w:r>
        <w:t xml:space="preserve">/pixel and the size of each frame is 79 </w:t>
      </w:r>
      <w:del w:id="527" w:author="Love, Ephy" w:date="2019-10-11T09:30:00Z">
        <w:r w:rsidDel="00EA0529">
          <w:delText xml:space="preserve">pixels </w:delText>
        </w:r>
      </w:del>
      <w:r>
        <w:t xml:space="preserve">by </w:t>
      </w:r>
      <w:r>
        <w:lastRenderedPageBreak/>
        <w:t xml:space="preserve">662 pixels. The time delay of the video is 82 </w:t>
      </w:r>
      <w:proofErr w:type="spellStart"/>
      <w:r>
        <w:t>ms</w:t>
      </w:r>
      <w:proofErr w:type="spellEnd"/>
      <w:r>
        <w:t>, that is, ∆</w:t>
      </w:r>
      <w:r>
        <w:rPr>
          <w:i/>
        </w:rPr>
        <w:t xml:space="preserve">t </w:t>
      </w:r>
      <w:r>
        <w:t xml:space="preserve">= 82 </w:t>
      </w:r>
      <w:proofErr w:type="spellStart"/>
      <w:r>
        <w:t>ms.</w:t>
      </w:r>
      <w:proofErr w:type="spellEnd"/>
      <w:r>
        <w:t xml:space="preserve"> </w:t>
      </w:r>
      <w:del w:id="528" w:author="Love, Ephy" w:date="2019-10-11T09:32:00Z">
        <w:r w:rsidDel="006F78B0">
          <w:delText>As show in figure</w:delText>
        </w:r>
      </w:del>
      <w:ins w:id="529" w:author="Love, Ephy" w:date="2019-10-11T09:32:00Z">
        <w:r w:rsidR="006F78B0">
          <w:t>Figure</w:t>
        </w:r>
      </w:ins>
      <w:r>
        <w:t xml:space="preserve"> 13(a)</w:t>
      </w:r>
      <w:del w:id="530" w:author="Love, Ephy" w:date="2019-10-11T09:32:00Z">
        <w:r w:rsidDel="006F78B0">
          <w:delText>,</w:delText>
        </w:r>
      </w:del>
      <w:r>
        <w:t xml:space="preserve"> </w:t>
      </w:r>
      <w:del w:id="531" w:author="Love, Ephy" w:date="2019-10-11T09:32:00Z">
        <w:r w:rsidDel="006F78B0">
          <w:delText>it is the</w:delText>
        </w:r>
      </w:del>
      <w:ins w:id="532" w:author="Love, Ephy" w:date="2019-10-11T09:32:00Z">
        <w:r w:rsidR="006F78B0">
          <w:t>shows</w:t>
        </w:r>
      </w:ins>
      <w:r>
        <w:t xml:space="preserve"> </w:t>
      </w:r>
      <w:ins w:id="533" w:author="Love, Ephy" w:date="2019-10-11T09:32:00Z">
        <w:r w:rsidR="006F78B0">
          <w:t xml:space="preserve">the </w:t>
        </w:r>
      </w:ins>
      <w:r>
        <w:t>first frame of the video</w:t>
      </w:r>
      <w:ins w:id="534" w:author="Love, Ephy" w:date="2019-10-11T09:32:00Z">
        <w:r w:rsidR="006F78B0">
          <w:t>.</w:t>
        </w:r>
      </w:ins>
      <w:del w:id="535" w:author="Love, Ephy" w:date="2019-10-11T09:32:00Z">
        <w:r w:rsidDel="006F78B0">
          <w:delText>,</w:delText>
        </w:r>
      </w:del>
      <w:r>
        <w:t xml:space="preserve"> </w:t>
      </w:r>
      <w:ins w:id="536" w:author="Love, Ephy" w:date="2019-10-11T09:32:00Z">
        <w:r w:rsidR="006F78B0">
          <w:t>The</w:t>
        </w:r>
      </w:ins>
      <w:del w:id="537" w:author="Love, Ephy" w:date="2019-10-11T09:32:00Z">
        <w:r w:rsidDel="006F78B0">
          <w:delText>these</w:delText>
        </w:r>
      </w:del>
      <w:r>
        <w:t xml:space="preserve"> light spots </w:t>
      </w:r>
      <w:ins w:id="538" w:author="Love, Ephy" w:date="2019-10-11T09:32:00Z">
        <w:r w:rsidR="006F78B0">
          <w:t>in the fr</w:t>
        </w:r>
      </w:ins>
      <w:ins w:id="539" w:author="Love, Ephy" w:date="2019-10-11T09:33:00Z">
        <w:r w:rsidR="006F78B0">
          <w:t xml:space="preserve">ame </w:t>
        </w:r>
      </w:ins>
      <w:r>
        <w:t>are peroxisomes and their size</w:t>
      </w:r>
      <w:ins w:id="540" w:author="Love, Ephy" w:date="2019-10-11T09:33:00Z">
        <w:r w:rsidR="006F78B0">
          <w:t>s</w:t>
        </w:r>
      </w:ins>
      <w:r>
        <w:t xml:space="preserve"> </w:t>
      </w:r>
      <w:del w:id="541" w:author="Love, Ephy" w:date="2019-10-11T09:32:00Z">
        <w:r w:rsidDel="006F78B0">
          <w:delText xml:space="preserve">is </w:delText>
        </w:r>
      </w:del>
      <w:ins w:id="542" w:author="Love, Ephy" w:date="2019-10-11T09:32:00Z">
        <w:r w:rsidR="006F78B0">
          <w:t>range</w:t>
        </w:r>
        <w:r w:rsidR="006F78B0">
          <w:t xml:space="preserve"> </w:t>
        </w:r>
      </w:ins>
      <w:r>
        <w:t>from 0.5 to 1 micrometer.</w:t>
      </w:r>
    </w:p>
    <w:p w14:paraId="26EB70AF" w14:textId="77777777" w:rsidR="005F5C4E" w:rsidRDefault="00402717">
      <w:pPr>
        <w:spacing w:after="300" w:line="259" w:lineRule="auto"/>
        <w:ind w:left="0" w:firstLine="0"/>
        <w:jc w:val="left"/>
      </w:pPr>
      <w:r>
        <w:rPr>
          <w:noProof/>
        </w:rPr>
        <w:drawing>
          <wp:inline distT="0" distB="0" distL="0" distR="0" wp14:anchorId="20CC7ABE" wp14:editId="5F8D8265">
            <wp:extent cx="5943475" cy="3618568"/>
            <wp:effectExtent l="0" t="0" r="0" b="0"/>
            <wp:docPr id="4106" name="Picture 4106"/>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105"/>
                    <a:stretch>
                      <a:fillRect/>
                    </a:stretch>
                  </pic:blipFill>
                  <pic:spPr>
                    <a:xfrm>
                      <a:off x="0" y="0"/>
                      <a:ext cx="5943475" cy="3618568"/>
                    </a:xfrm>
                    <a:prstGeom prst="rect">
                      <a:avLst/>
                    </a:prstGeom>
                  </pic:spPr>
                </pic:pic>
              </a:graphicData>
            </a:graphic>
          </wp:inline>
        </w:drawing>
      </w:r>
    </w:p>
    <w:p w14:paraId="314EB088" w14:textId="77777777" w:rsidR="005F5C4E" w:rsidRDefault="00402717">
      <w:pPr>
        <w:spacing w:after="241"/>
        <w:ind w:left="-5"/>
      </w:pPr>
      <w:r>
        <w:t>Figure 13: Figure (a) is the first frame of the video. Figure (b) exhibits all estimated trajectories in red. Figure (c) further labels each estimated trajectory in different number with variable color.</w:t>
      </w:r>
    </w:p>
    <w:p w14:paraId="32D72BC5" w14:textId="11EC3C38" w:rsidR="005F5C4E" w:rsidRDefault="00402717">
      <w:pPr>
        <w:spacing w:after="564"/>
        <w:ind w:left="-5"/>
      </w:pPr>
      <w:del w:id="543" w:author="Love, Ephy" w:date="2019-10-11T09:33:00Z">
        <w:r w:rsidDel="00B85759">
          <w:delText xml:space="preserve">By </w:delText>
        </w:r>
      </w:del>
      <w:ins w:id="544" w:author="Love, Ephy" w:date="2019-10-11T09:33:00Z">
        <w:r w:rsidR="00B85759">
          <w:t>The outcome</w:t>
        </w:r>
      </w:ins>
      <w:ins w:id="545" w:author="Love, Ephy" w:date="2019-10-11T09:34:00Z">
        <w:r w:rsidR="00B85759">
          <w:t>s</w:t>
        </w:r>
      </w:ins>
      <w:ins w:id="546" w:author="Love, Ephy" w:date="2019-10-11T09:33:00Z">
        <w:r w:rsidR="00B85759">
          <w:t xml:space="preserve"> of</w:t>
        </w:r>
        <w:r w:rsidR="00B85759">
          <w:t xml:space="preserve"> </w:t>
        </w:r>
      </w:ins>
      <w:del w:id="547" w:author="Love, Ephy" w:date="2019-10-11T09:34:00Z">
        <w:r w:rsidDel="00B85759">
          <w:delText xml:space="preserve">applying </w:delText>
        </w:r>
      </w:del>
      <w:r>
        <w:t>our</w:t>
      </w:r>
      <w:ins w:id="548" w:author="Love, Ephy" w:date="2019-10-11T09:33:00Z">
        <w:r w:rsidR="00B85759">
          <w:t xml:space="preserve"> </w:t>
        </w:r>
      </w:ins>
      <w:ins w:id="549" w:author="Love, Ephy" w:date="2019-10-11T09:34:00Z">
        <w:r w:rsidR="00B85759">
          <w:t xml:space="preserve">method applied </w:t>
        </w:r>
      </w:ins>
      <w:del w:id="550" w:author="Love, Ephy" w:date="2019-10-11T09:34:00Z">
        <w:r w:rsidDel="00B85759">
          <w:delText xml:space="preserve"> </w:delText>
        </w:r>
      </w:del>
      <w:del w:id="551" w:author="Love, Ephy" w:date="2019-10-11T09:33:00Z">
        <w:r w:rsidDel="00B85759">
          <w:delText xml:space="preserve">methodology </w:delText>
        </w:r>
      </w:del>
      <w:del w:id="552" w:author="Love, Ephy" w:date="2019-10-11T09:34:00Z">
        <w:r w:rsidDel="00B85759">
          <w:delText>to</w:delText>
        </w:r>
      </w:del>
      <w:ins w:id="553" w:author="Love, Ephy" w:date="2019-10-11T09:34:00Z">
        <w:r w:rsidR="00B85759">
          <w:t>to</w:t>
        </w:r>
      </w:ins>
      <w:r>
        <w:t xml:space="preserve"> this video</w:t>
      </w:r>
      <w:del w:id="554" w:author="Love, Ephy" w:date="2019-10-11T09:34:00Z">
        <w:r w:rsidDel="00B85759">
          <w:delText>, the results</w:delText>
        </w:r>
      </w:del>
      <w:r>
        <w:t xml:space="preserve"> </w:t>
      </w:r>
      <w:del w:id="555" w:author="Love, Ephy" w:date="2019-10-11T09:34:00Z">
        <w:r w:rsidDel="00B85759">
          <w:delText xml:space="preserve">are </w:delText>
        </w:r>
      </w:del>
      <w:ins w:id="556" w:author="Love, Ephy" w:date="2019-10-11T09:34:00Z">
        <w:r w:rsidR="00B85759">
          <w:t>are</w:t>
        </w:r>
        <w:r w:rsidR="00B85759">
          <w:t xml:space="preserve"> </w:t>
        </w:r>
      </w:ins>
      <w:r>
        <w:t xml:space="preserve">shown in </w:t>
      </w:r>
      <w:commentRangeStart w:id="557"/>
      <w:del w:id="558" w:author="Love, Ephy" w:date="2019-10-11T12:46:00Z">
        <w:r w:rsidDel="00E06E6E">
          <w:delText>figure</w:delText>
        </w:r>
      </w:del>
      <w:ins w:id="559" w:author="Love, Ephy" w:date="2019-10-11T12:46:00Z">
        <w:r w:rsidR="00E06E6E">
          <w:t>Figure</w:t>
        </w:r>
      </w:ins>
      <w:ins w:id="560" w:author="Love, Ephy" w:date="2019-10-11T09:34:00Z">
        <w:r w:rsidR="00B85759">
          <w:t>s</w:t>
        </w:r>
      </w:ins>
      <w:r>
        <w:t xml:space="preserve"> </w:t>
      </w:r>
      <w:commentRangeEnd w:id="557"/>
      <w:r w:rsidR="00CE39BF">
        <w:rPr>
          <w:rStyle w:val="CommentReference"/>
        </w:rPr>
        <w:commentReference w:id="557"/>
      </w:r>
      <w:r>
        <w:t xml:space="preserve">13(b) and 13(c). We plot the estimated trajectories, which only exist in at least 10 consecutive frames, in </w:t>
      </w:r>
      <w:del w:id="561" w:author="Love, Ephy" w:date="2019-10-11T12:46:00Z">
        <w:r w:rsidDel="00E06E6E">
          <w:delText>figure</w:delText>
        </w:r>
      </w:del>
      <w:ins w:id="562" w:author="Love, Ephy" w:date="2019-10-11T12:46:00Z">
        <w:r w:rsidR="00E06E6E">
          <w:t>Figure</w:t>
        </w:r>
      </w:ins>
      <w:r>
        <w:t xml:space="preserve"> 13(b). </w:t>
      </w:r>
      <w:del w:id="563" w:author="Love, Ephy" w:date="2019-10-11T09:37:00Z">
        <w:r w:rsidDel="00CE39BF">
          <w:delText xml:space="preserve">As </w:delText>
        </w:r>
      </w:del>
      <w:ins w:id="564" w:author="Love, Ephy" w:date="2019-10-11T09:37:00Z">
        <w:r w:rsidR="00CE39BF">
          <w:t>W</w:t>
        </w:r>
      </w:ins>
      <w:del w:id="565" w:author="Love, Ephy" w:date="2019-10-11T09:37:00Z">
        <w:r w:rsidDel="00CE39BF">
          <w:delText>w</w:delText>
        </w:r>
      </w:del>
      <w:r>
        <w:t>e can see</w:t>
      </w:r>
      <w:ins w:id="566" w:author="Love, Ephy" w:date="2019-10-11T09:37:00Z">
        <w:r w:rsidR="00CE39BF">
          <w:t xml:space="preserve"> that</w:t>
        </w:r>
      </w:ins>
      <w:r>
        <w:t xml:space="preserve"> </w:t>
      </w:r>
      <w:del w:id="567" w:author="Love, Ephy" w:date="2019-10-11T09:37:00Z">
        <w:r w:rsidDel="00CE39BF">
          <w:delText xml:space="preserve">that </w:delText>
        </w:r>
      </w:del>
      <w:r>
        <w:t>the red trajectories cover</w:t>
      </w:r>
      <w:del w:id="568" w:author="Love, Ephy" w:date="2019-10-11T09:37:00Z">
        <w:r w:rsidDel="00CE39BF">
          <w:delText>s</w:delText>
        </w:r>
      </w:del>
      <w:r>
        <w:t xml:space="preserve"> almost every highlight</w:t>
      </w:r>
      <w:ins w:id="569" w:author="Love, Ephy" w:date="2019-10-11T09:37:00Z">
        <w:r w:rsidR="00CE39BF">
          <w:t>ed</w:t>
        </w:r>
      </w:ins>
      <w:r>
        <w:t xml:space="preserve"> </w:t>
      </w:r>
      <w:del w:id="570" w:author="Love, Ephy" w:date="2019-10-11T09:38:00Z">
        <w:r w:rsidDel="00CE39BF">
          <w:delText xml:space="preserve">background </w:delText>
        </w:r>
      </w:del>
      <w:r>
        <w:t xml:space="preserve">area. In </w:t>
      </w:r>
      <w:del w:id="571" w:author="Love, Ephy" w:date="2019-10-11T12:46:00Z">
        <w:r w:rsidDel="00E06E6E">
          <w:delText>figure</w:delText>
        </w:r>
      </w:del>
      <w:ins w:id="572" w:author="Love, Ephy" w:date="2019-10-11T12:46:00Z">
        <w:r w:rsidR="00E06E6E">
          <w:t>Figure</w:t>
        </w:r>
      </w:ins>
      <w:r>
        <w:t xml:space="preserve"> 13(c), we exhibit all these 116 trajectories in different colors with number labels</w:t>
      </w:r>
      <w:commentRangeStart w:id="573"/>
      <w:r>
        <w:t>. Note that our developed method is able to track the peroxisomes in different types of motions for long time intervals.</w:t>
      </w:r>
      <w:commentRangeEnd w:id="573"/>
      <w:r w:rsidR="00CE39BF">
        <w:rPr>
          <w:rStyle w:val="CommentReference"/>
        </w:rPr>
        <w:commentReference w:id="573"/>
      </w:r>
      <w:r>
        <w:t xml:space="preserve"> </w:t>
      </w:r>
      <w:commentRangeStart w:id="574"/>
      <w:r>
        <w:t>Thus, mainly two type of trajectories are observed: a long trail when peroxisome is traveling along the filament; a short trail when peroxisome is wiggling in the cell.</w:t>
      </w:r>
      <w:commentRangeEnd w:id="574"/>
      <w:r w:rsidR="002C4ED0">
        <w:rPr>
          <w:rStyle w:val="CommentReference"/>
        </w:rPr>
        <w:commentReference w:id="574"/>
      </w:r>
    </w:p>
    <w:p w14:paraId="03B700A8" w14:textId="77777777" w:rsidR="005F5C4E" w:rsidRDefault="00402717">
      <w:pPr>
        <w:pStyle w:val="Heading1"/>
        <w:ind w:left="469" w:hanging="484"/>
      </w:pPr>
      <w:r>
        <w:t>Discussion and Conclusion</w:t>
      </w:r>
    </w:p>
    <w:p w14:paraId="1EA0E993" w14:textId="181459C2" w:rsidR="005F5C4E" w:rsidRDefault="00402717">
      <w:pPr>
        <w:ind w:left="-5"/>
      </w:pPr>
      <w:r>
        <w:t>In this paper, we have developed a novel, data-oriented</w:t>
      </w:r>
      <w:del w:id="575" w:author="Love, Ephy" w:date="2019-10-11T09:40:00Z">
        <w:r w:rsidDel="00C5202D">
          <w:delText>,</w:delText>
        </w:r>
      </w:del>
      <w:r>
        <w:t xml:space="preserve"> method for the analysis of experimental measurements. Our method combines TDA and advanced filtering techniques. Key features of our approach include the adoption of Mapper </w:t>
      </w:r>
      <w:ins w:id="576" w:author="Love, Ephy" w:date="2019-10-11T09:40:00Z">
        <w:r w:rsidR="00C5202D">
          <w:t>(</w:t>
        </w:r>
      </w:ins>
      <w:r>
        <w:t xml:space="preserve">with </w:t>
      </w:r>
      <w:del w:id="577" w:author="Love, Ephy" w:date="2019-10-11T09:40:00Z">
        <w:r w:rsidDel="00C5202D">
          <w:delText xml:space="preserve">the </w:delText>
        </w:r>
      </w:del>
      <w:r>
        <w:t>necessary modifications</w:t>
      </w:r>
      <w:ins w:id="578" w:author="Love, Ephy" w:date="2019-10-11T09:40:00Z">
        <w:r w:rsidR="00C5202D">
          <w:t>)</w:t>
        </w:r>
      </w:ins>
      <w:r>
        <w:t>, the use of Gaussian processes</w:t>
      </w:r>
      <w:ins w:id="579" w:author="Love, Ephy" w:date="2019-10-11T09:41:00Z">
        <w:r w:rsidR="00337D40">
          <w:t>,</w:t>
        </w:r>
      </w:ins>
      <w:r>
        <w:t xml:space="preserve"> and </w:t>
      </w:r>
      <w:proofErr w:type="spellStart"/>
      <w:r>
        <w:t>EnKF</w:t>
      </w:r>
      <w:proofErr w:type="spellEnd"/>
      <w:r>
        <w:t xml:space="preserve"> in the steps that facilitate the clustering involved in the computation of </w:t>
      </w:r>
      <w:del w:id="580" w:author="Love, Ephy" w:date="2019-10-11T09:41:00Z">
        <w:r w:rsidDel="00337D40">
          <w:delText xml:space="preserve">the </w:delText>
        </w:r>
      </w:del>
      <w:ins w:id="581" w:author="Love, Ephy" w:date="2019-10-11T09:41:00Z">
        <w:r w:rsidR="00337D40">
          <w:t>an</w:t>
        </w:r>
        <w:r w:rsidR="00337D40">
          <w:t xml:space="preserve"> </w:t>
        </w:r>
      </w:ins>
      <w:r>
        <w:t>associated nerve.</w:t>
      </w:r>
    </w:p>
    <w:p w14:paraId="1E2D7D41" w14:textId="36E16873" w:rsidR="005F5C4E" w:rsidRDefault="00402717">
      <w:pPr>
        <w:spacing w:after="110"/>
        <w:ind w:left="-5"/>
      </w:pPr>
      <w:r>
        <w:t xml:space="preserve">Unlike earlier tracking approaches, our method could proceed with or without invoking a motion model. Without invoking a motion model, a simple reasonable guess can relax a strong requirement in the analysis of biological data, especially those obtained from </w:t>
      </w:r>
      <w:r w:rsidRPr="00123DB1">
        <w:rPr>
          <w:i/>
          <w:iCs/>
          <w:rPrChange w:id="582" w:author="Love, Ephy" w:date="2019-10-11T10:34:00Z">
            <w:rPr/>
          </w:rPrChange>
        </w:rPr>
        <w:t>in vivo</w:t>
      </w:r>
      <w:r>
        <w:t xml:space="preserve"> microscopy; with a motion model, a more precise suggestion could be </w:t>
      </w:r>
      <w:del w:id="583" w:author="Love, Ephy" w:date="2019-10-11T10:35:00Z">
        <w:r w:rsidDel="00123DB1">
          <w:delText xml:space="preserve">involved </w:delText>
        </w:r>
      </w:del>
      <w:ins w:id="584" w:author="Love, Ephy" w:date="2019-10-11T10:35:00Z">
        <w:r w:rsidR="00123DB1">
          <w:t>given</w:t>
        </w:r>
        <w:r w:rsidR="00123DB1">
          <w:t xml:space="preserve"> </w:t>
        </w:r>
      </w:ins>
      <w:r>
        <w:t>in the final estimation. In both cases, we estimate</w:t>
      </w:r>
      <w:del w:id="585" w:author="Love, Ephy" w:date="2019-10-11T10:35:00Z">
        <w:r w:rsidDel="00123DB1">
          <w:delText>d</w:delText>
        </w:r>
      </w:del>
      <w:r>
        <w:t xml:space="preserve"> the displacement field from the data. </w:t>
      </w:r>
      <w:del w:id="586" w:author="Love, Ephy" w:date="2019-10-11T10:36:00Z">
        <w:r w:rsidDel="00123DB1">
          <w:delText>Effectively</w:delText>
        </w:r>
      </w:del>
      <w:ins w:id="587" w:author="Love, Ephy" w:date="2019-10-11T10:36:00Z">
        <w:r w:rsidR="00123DB1">
          <w:t>In essence</w:t>
        </w:r>
      </w:ins>
      <w:del w:id="588" w:author="Love, Ephy" w:date="2019-10-11T10:36:00Z">
        <w:r w:rsidDel="00123DB1">
          <w:delText>,</w:delText>
        </w:r>
      </w:del>
      <w:r>
        <w:t xml:space="preserve"> our approach resembles data-driven clustering</w:t>
      </w:r>
      <w:ins w:id="589" w:author="Love, Ephy" w:date="2019-10-11T10:36:00Z">
        <w:r w:rsidR="00123DB1">
          <w:t>.</w:t>
        </w:r>
      </w:ins>
      <w:del w:id="590" w:author="Love, Ephy" w:date="2019-10-11T10:36:00Z">
        <w:r w:rsidDel="00123DB1">
          <w:delText>;</w:delText>
        </w:r>
      </w:del>
      <w:r>
        <w:t xml:space="preserve"> </w:t>
      </w:r>
      <w:ins w:id="591" w:author="Love, Ephy" w:date="2019-10-11T10:36:00Z">
        <w:r w:rsidR="00123DB1">
          <w:t>H</w:t>
        </w:r>
      </w:ins>
      <w:del w:id="592" w:author="Love, Ephy" w:date="2019-10-11T10:36:00Z">
        <w:r w:rsidDel="00123DB1">
          <w:delText>h</w:delText>
        </w:r>
      </w:del>
      <w:r>
        <w:t xml:space="preserve">owever, </w:t>
      </w:r>
      <w:del w:id="593" w:author="Love, Ephy" w:date="2019-10-11T10:36:00Z">
        <w:r w:rsidDel="00123DB1">
          <w:delText xml:space="preserve">implicitly </w:delText>
        </w:r>
      </w:del>
      <w:r>
        <w:t xml:space="preserve">our method </w:t>
      </w:r>
      <w:ins w:id="594" w:author="Love, Ephy" w:date="2019-10-11T10:36:00Z">
        <w:r w:rsidR="00123DB1">
          <w:t xml:space="preserve">implicitly </w:t>
        </w:r>
      </w:ins>
      <w:r>
        <w:t xml:space="preserve">assumes a </w:t>
      </w:r>
      <w:r>
        <w:lastRenderedPageBreak/>
        <w:t xml:space="preserve">phenomenological motion type that is exclusively informed by the observations. In any case, reconstructed tracks are valid </w:t>
      </w:r>
      <w:del w:id="595" w:author="Love, Ephy" w:date="2019-10-11T10:38:00Z">
        <w:r w:rsidDel="00123DB1">
          <w:delText>as long as</w:delText>
        </w:r>
      </w:del>
      <w:ins w:id="596" w:author="Love, Ephy" w:date="2019-10-11T10:38:00Z">
        <w:r w:rsidR="00123DB1">
          <w:t>if</w:t>
        </w:r>
      </w:ins>
      <w:r>
        <w:t xml:space="preserve"> the </w:t>
      </w:r>
      <w:ins w:id="597" w:author="Love, Ephy" w:date="2019-10-11T10:38:00Z">
        <w:r w:rsidR="00123DB1">
          <w:t xml:space="preserve">computed, </w:t>
        </w:r>
      </w:ins>
      <w:del w:id="598" w:author="Love, Ephy" w:date="2019-10-11T10:38:00Z">
        <w:r w:rsidDel="00123DB1">
          <w:delText xml:space="preserve">computation of </w:delText>
        </w:r>
      </w:del>
      <w:r>
        <w:t xml:space="preserve">estimated displacement fields are </w:t>
      </w:r>
      <w:del w:id="599" w:author="Love, Ephy" w:date="2019-10-11T10:37:00Z">
        <w:r w:rsidDel="00123DB1">
          <w:delText>faithful</w:delText>
        </w:r>
      </w:del>
      <w:ins w:id="600" w:author="Love, Ephy" w:date="2019-10-11T10:37:00Z">
        <w:r w:rsidR="00123DB1">
          <w:t>consistent</w:t>
        </w:r>
      </w:ins>
      <w:r>
        <w:t>.</w:t>
      </w:r>
    </w:p>
    <w:p w14:paraId="522AD9B7" w14:textId="5F592EC9" w:rsidR="005F5C4E" w:rsidRDefault="00402717">
      <w:pPr>
        <w:spacing w:after="110"/>
        <w:ind w:left="-5"/>
      </w:pPr>
      <w:r>
        <w:t xml:space="preserve">Comparing to [42], </w:t>
      </w:r>
      <w:proofErr w:type="spellStart"/>
      <w:r>
        <w:t>EnKF</w:t>
      </w:r>
      <w:proofErr w:type="spellEnd"/>
      <w:r>
        <w:t xml:space="preserve"> works with the case with minimal assumptions</w:t>
      </w:r>
      <w:ins w:id="601" w:author="Love, Ephy" w:date="2019-10-11T10:38:00Z">
        <w:r w:rsidR="00123DB1">
          <w:t>.</w:t>
        </w:r>
      </w:ins>
      <w:del w:id="602" w:author="Love, Ephy" w:date="2019-10-11T10:38:00Z">
        <w:r w:rsidDel="00123DB1">
          <w:delText>,</w:delText>
        </w:r>
      </w:del>
      <w:r>
        <w:t xml:space="preserve"> </w:t>
      </w:r>
      <w:ins w:id="603" w:author="Love, Ephy" w:date="2019-10-11T10:39:00Z">
        <w:r w:rsidR="00123DB1">
          <w:t>M</w:t>
        </w:r>
      </w:ins>
      <w:del w:id="604" w:author="Love, Ephy" w:date="2019-10-11T10:38:00Z">
        <w:r w:rsidDel="00123DB1">
          <w:delText>m</w:delText>
        </w:r>
      </w:del>
      <w:r>
        <w:t xml:space="preserve">oreover, it could achieve more precise results if </w:t>
      </w:r>
      <w:del w:id="605" w:author="Love, Ephy" w:date="2019-10-11T10:39:00Z">
        <w:r w:rsidDel="00123DB1">
          <w:delText xml:space="preserve">more </w:delText>
        </w:r>
      </w:del>
      <w:ins w:id="606" w:author="Love, Ephy" w:date="2019-10-11T10:39:00Z">
        <w:r w:rsidR="00123DB1">
          <w:t>additional</w:t>
        </w:r>
        <w:r w:rsidR="00123DB1">
          <w:t xml:space="preserve"> </w:t>
        </w:r>
      </w:ins>
      <w:r>
        <w:t xml:space="preserve">knowledge of </w:t>
      </w:r>
      <w:ins w:id="607" w:author="Love, Ephy" w:date="2019-10-11T10:39:00Z">
        <w:r w:rsidR="00123DB1">
          <w:t xml:space="preserve">the </w:t>
        </w:r>
      </w:ins>
      <w:r>
        <w:t xml:space="preserve">dynamic system is </w:t>
      </w:r>
      <w:del w:id="608" w:author="Love, Ephy" w:date="2019-10-11T10:39:00Z">
        <w:r w:rsidDel="00123DB1">
          <w:delText>involved</w:delText>
        </w:r>
      </w:del>
      <w:ins w:id="609" w:author="Love, Ephy" w:date="2019-10-11T10:39:00Z">
        <w:r w:rsidR="00123DB1">
          <w:t>enforced</w:t>
        </w:r>
      </w:ins>
      <w:r>
        <w:t xml:space="preserve">. In </w:t>
      </w:r>
      <w:proofErr w:type="spellStart"/>
      <w:r>
        <w:t>EnKF</w:t>
      </w:r>
      <w:proofErr w:type="spellEnd"/>
      <w:del w:id="610" w:author="Love, Ephy" w:date="2019-10-11T10:40:00Z">
        <w:r w:rsidDel="00123DB1">
          <w:delText xml:space="preserve">, </w:delText>
        </w:r>
      </w:del>
      <w:del w:id="611" w:author="Love, Ephy" w:date="2019-10-11T10:39:00Z">
        <w:r w:rsidDel="00123DB1">
          <w:delText xml:space="preserve">it </w:delText>
        </w:r>
      </w:del>
      <w:del w:id="612" w:author="Love, Ephy" w:date="2019-10-11T10:40:00Z">
        <w:r w:rsidDel="00123DB1">
          <w:delText>ha</w:delText>
        </w:r>
      </w:del>
      <w:del w:id="613" w:author="Love, Ephy" w:date="2019-10-11T10:39:00Z">
        <w:r w:rsidDel="00123DB1">
          <w:delText>s</w:delText>
        </w:r>
      </w:del>
      <w:del w:id="614" w:author="Love, Ephy" w:date="2019-10-11T10:40:00Z">
        <w:r w:rsidDel="00123DB1">
          <w:delText xml:space="preserve"> the advantage that</w:delText>
        </w:r>
      </w:del>
      <w:ins w:id="615" w:author="Love, Ephy" w:date="2019-10-11T10:40:00Z">
        <w:r w:rsidR="00123DB1">
          <w:t xml:space="preserve"> can advantageously</w:t>
        </w:r>
      </w:ins>
      <w:del w:id="616" w:author="Love, Ephy" w:date="2019-10-11T10:40:00Z">
        <w:r w:rsidDel="00123DB1">
          <w:delText xml:space="preserve"> it can</w:delText>
        </w:r>
      </w:del>
      <w:r>
        <w:t xml:space="preserve"> inherit some trend from </w:t>
      </w:r>
      <w:del w:id="617" w:author="Love, Ephy" w:date="2019-10-11T10:40:00Z">
        <w:r w:rsidDel="00123DB1">
          <w:delText xml:space="preserve">last </w:delText>
        </w:r>
      </w:del>
      <w:ins w:id="618" w:author="Love, Ephy" w:date="2019-10-11T10:40:00Z">
        <w:r w:rsidR="00123DB1">
          <w:t>a previous</w:t>
        </w:r>
        <w:r w:rsidR="00123DB1">
          <w:t xml:space="preserve"> </w:t>
        </w:r>
      </w:ins>
      <w:r>
        <w:t>status</w:t>
      </w:r>
      <w:del w:id="619" w:author="Love, Ephy" w:date="2019-10-11T10:40:00Z">
        <w:r w:rsidDel="00123DB1">
          <w:delText>,</w:delText>
        </w:r>
      </w:del>
      <w:r>
        <w:t xml:space="preserve"> and </w:t>
      </w:r>
      <w:del w:id="620" w:author="Love, Ephy" w:date="2019-10-11T10:40:00Z">
        <w:r w:rsidDel="00123DB1">
          <w:delText xml:space="preserve">it also </w:delText>
        </w:r>
      </w:del>
      <w:r>
        <w:t xml:space="preserve">fits the nonlinear system, which could be more </w:t>
      </w:r>
      <w:del w:id="621" w:author="Love, Ephy" w:date="2019-10-11T10:41:00Z">
        <w:r w:rsidDel="00123DB1">
          <w:delText xml:space="preserve">widely </w:delText>
        </w:r>
      </w:del>
      <w:ins w:id="622" w:author="Love, Ephy" w:date="2019-10-11T10:41:00Z">
        <w:r w:rsidR="00123DB1">
          <w:t>effectively</w:t>
        </w:r>
        <w:r w:rsidR="00123DB1">
          <w:t xml:space="preserve"> </w:t>
        </w:r>
      </w:ins>
      <w:del w:id="623" w:author="Love, Ephy" w:date="2019-10-11T10:41:00Z">
        <w:r w:rsidDel="00123DB1">
          <w:delText xml:space="preserve">use </w:delText>
        </w:r>
      </w:del>
      <w:ins w:id="624" w:author="Love, Ephy" w:date="2019-10-11T10:41:00Z">
        <w:r w:rsidR="00123DB1">
          <w:t>applied</w:t>
        </w:r>
        <w:r w:rsidR="00123DB1">
          <w:t xml:space="preserve"> </w:t>
        </w:r>
      </w:ins>
      <w:r>
        <w:t xml:space="preserve">when a sophisticated motion model is </w:t>
      </w:r>
      <w:del w:id="625" w:author="Love, Ephy" w:date="2019-10-11T10:41:00Z">
        <w:r w:rsidDel="00123DB1">
          <w:delText xml:space="preserve">given </w:delText>
        </w:r>
      </w:del>
      <w:ins w:id="626" w:author="Love, Ephy" w:date="2019-10-11T10:41:00Z">
        <w:r w:rsidR="00123DB1">
          <w:t>known</w:t>
        </w:r>
        <w:r w:rsidR="00123DB1">
          <w:t xml:space="preserve"> </w:t>
        </w:r>
      </w:ins>
      <w:r>
        <w:t xml:space="preserve">in </w:t>
      </w:r>
      <w:del w:id="627" w:author="Love, Ephy" w:date="2019-10-11T10:41:00Z">
        <w:r w:rsidDel="00123DB1">
          <w:delText xml:space="preserve">the </w:delText>
        </w:r>
      </w:del>
      <w:ins w:id="628" w:author="Love, Ephy" w:date="2019-10-11T10:41:00Z">
        <w:r w:rsidR="00123DB1">
          <w:t>a</w:t>
        </w:r>
        <w:r w:rsidR="00123DB1">
          <w:t xml:space="preserve"> </w:t>
        </w:r>
      </w:ins>
      <w:r>
        <w:t>real world</w:t>
      </w:r>
      <w:ins w:id="629" w:author="Love, Ephy" w:date="2019-10-11T10:41:00Z">
        <w:r w:rsidR="00123DB1">
          <w:t xml:space="preserve"> analysis</w:t>
        </w:r>
      </w:ins>
      <w:r>
        <w:t>.</w:t>
      </w:r>
    </w:p>
    <w:p w14:paraId="50EF16AC" w14:textId="4F236621" w:rsidR="005F5C4E" w:rsidRDefault="00402717">
      <w:pPr>
        <w:spacing w:after="110"/>
        <w:ind w:left="-5"/>
      </w:pPr>
      <w:r>
        <w:t>Earlier attempts obtain</w:t>
      </w:r>
      <w:ins w:id="630" w:author="Love, Ephy" w:date="2019-10-11T10:42:00Z">
        <w:r w:rsidR="00C35FED">
          <w:t>ed</w:t>
        </w:r>
      </w:ins>
      <w:r>
        <w:t xml:space="preserve"> estimates of </w:t>
      </w:r>
      <w:del w:id="631" w:author="Love, Ephy" w:date="2019-10-11T10:42:00Z">
        <w:r w:rsidDel="00C35FED">
          <w:delText xml:space="preserve">the </w:delText>
        </w:r>
      </w:del>
      <w:r>
        <w:t>displacement field</w:t>
      </w:r>
      <w:ins w:id="632" w:author="Love, Ephy" w:date="2019-10-11T10:42:00Z">
        <w:r w:rsidR="00C35FED">
          <w:t>s</w:t>
        </w:r>
      </w:ins>
      <w:r>
        <w:t xml:space="preserve"> using a combination of heuristics and conventional KF. Given that motion patterns are highly non-linear, conventional KF lacks robustness and no longer works</w:t>
      </w:r>
      <w:ins w:id="633" w:author="Love, Ephy" w:date="2019-10-11T10:43:00Z">
        <w:r w:rsidR="00ED2DE3">
          <w:t xml:space="preserve"> for our chosen application</w:t>
        </w:r>
      </w:ins>
      <w:r>
        <w:t xml:space="preserve">. Here, instead we develop a </w:t>
      </w:r>
      <w:commentRangeStart w:id="634"/>
      <w:r>
        <w:t xml:space="preserve">principled </w:t>
      </w:r>
      <w:commentRangeEnd w:id="634"/>
      <w:r w:rsidR="00B23710">
        <w:rPr>
          <w:rStyle w:val="CommentReference"/>
        </w:rPr>
        <w:commentReference w:id="634"/>
      </w:r>
      <w:r>
        <w:t>approach that models the displacement</w:t>
      </w:r>
      <w:del w:id="635" w:author="Love, Ephy" w:date="2019-10-11T10:44:00Z">
        <w:r w:rsidDel="00B23710">
          <w:delText>s</w:delText>
        </w:r>
      </w:del>
      <w:r>
        <w:t xml:space="preserve"> fields through Gaussian processes and we apply </w:t>
      </w:r>
      <w:proofErr w:type="spellStart"/>
      <w:r>
        <w:t>EnKF</w:t>
      </w:r>
      <w:proofErr w:type="spellEnd"/>
      <w:r>
        <w:t xml:space="preserve">, which </w:t>
      </w:r>
      <w:del w:id="636" w:author="Love, Ephy" w:date="2019-10-11T10:44:00Z">
        <w:r w:rsidDel="00B23710">
          <w:delText xml:space="preserve">can </w:delText>
        </w:r>
      </w:del>
      <w:ins w:id="637" w:author="Love, Ephy" w:date="2019-10-11T10:44:00Z">
        <w:r w:rsidR="00B23710">
          <w:t>is shown to</w:t>
        </w:r>
        <w:r w:rsidR="00B23710">
          <w:t xml:space="preserve"> </w:t>
        </w:r>
      </w:ins>
      <w:r>
        <w:t>successfully estimate</w:t>
      </w:r>
      <w:del w:id="638" w:author="Love, Ephy" w:date="2019-10-11T10:44:00Z">
        <w:r w:rsidDel="00B23710">
          <w:delText>s</w:delText>
        </w:r>
      </w:del>
      <w:r>
        <w:t xml:space="preserve"> the </w:t>
      </w:r>
      <w:del w:id="639" w:author="Love, Ephy" w:date="2019-10-11T10:44:00Z">
        <w:r w:rsidDel="00B23710">
          <w:delText xml:space="preserve">correct </w:delText>
        </w:r>
      </w:del>
      <w:ins w:id="640" w:author="Love, Ephy" w:date="2019-10-11T10:44:00Z">
        <w:r w:rsidR="00B23710">
          <w:t>desired</w:t>
        </w:r>
        <w:r w:rsidR="00B23710">
          <w:t xml:space="preserve"> </w:t>
        </w:r>
      </w:ins>
      <w:r>
        <w:t>dynamics under a wide range of motion conditions.</w:t>
      </w:r>
    </w:p>
    <w:p w14:paraId="7F45B27A" w14:textId="36C33D83" w:rsidR="005F5C4E" w:rsidRDefault="00402717">
      <w:pPr>
        <w:spacing w:after="110"/>
        <w:ind w:left="-5"/>
      </w:pPr>
      <w:r>
        <w:t xml:space="preserve">Despite the key innovations introduced here, our method still proceeds by breaking down the tracking problem into separate phases (i.e. identification, localization, linking, </w:t>
      </w:r>
      <w:proofErr w:type="spellStart"/>
      <w:r>
        <w:t>etc</w:t>
      </w:r>
      <w:proofErr w:type="spellEnd"/>
      <w:r>
        <w:t>)</w:t>
      </w:r>
      <w:ins w:id="641" w:author="Love, Ephy" w:date="2019-10-11T10:45:00Z">
        <w:r w:rsidR="00B23710">
          <w:t>,</w:t>
        </w:r>
      </w:ins>
      <w:r>
        <w:t xml:space="preserve"> </w:t>
      </w:r>
      <w:del w:id="642" w:author="Love, Ephy" w:date="2019-10-11T10:45:00Z">
        <w:r w:rsidDel="00B23710">
          <w:delText>similar to the</w:delText>
        </w:r>
      </w:del>
      <w:ins w:id="643" w:author="Love, Ephy" w:date="2019-10-11T10:45:00Z">
        <w:r w:rsidR="00B23710">
          <w:t>which follows the</w:t>
        </w:r>
      </w:ins>
      <w:r>
        <w:t xml:space="preserve"> conventional tracking paradigm. </w:t>
      </w:r>
      <w:del w:id="644" w:author="Love, Ephy" w:date="2019-10-11T10:46:00Z">
        <w:r w:rsidDel="00B23710">
          <w:delText>Although we</w:delText>
        </w:r>
      </w:del>
      <w:ins w:id="645" w:author="Love, Ephy" w:date="2019-10-11T10:46:00Z">
        <w:r w:rsidR="00B23710">
          <w:t>We</w:t>
        </w:r>
      </w:ins>
      <w:r>
        <w:t xml:space="preserve"> achieve some coupling between these phases in the velocimetry stage</w:t>
      </w:r>
      <w:ins w:id="646" w:author="Love, Ephy" w:date="2019-10-11T10:46:00Z">
        <w:r w:rsidR="00B23710">
          <w:t>. However,</w:t>
        </w:r>
      </w:ins>
      <w:del w:id="647" w:author="Love, Ephy" w:date="2019-10-11T10:46:00Z">
        <w:r w:rsidDel="00B23710">
          <w:delText>,</w:delText>
        </w:r>
      </w:del>
      <w:r>
        <w:t xml:space="preserve"> full coupling </w:t>
      </w:r>
      <w:del w:id="648" w:author="Love, Ephy" w:date="2019-10-11T10:45:00Z">
        <w:r w:rsidDel="00B23710">
          <w:delText xml:space="preserve">between them </w:delText>
        </w:r>
      </w:del>
      <w:r>
        <w:t xml:space="preserve">in a manner that allows improved inference in any </w:t>
      </w:r>
      <w:del w:id="649" w:author="Love, Ephy" w:date="2019-10-11T10:46:00Z">
        <w:r w:rsidDel="00B23710">
          <w:delText xml:space="preserve">of the </w:delText>
        </w:r>
      </w:del>
      <w:r>
        <w:t>phase</w:t>
      </w:r>
      <w:del w:id="650" w:author="Love, Ephy" w:date="2019-10-11T10:46:00Z">
        <w:r w:rsidDel="00B23710">
          <w:delText>s</w:delText>
        </w:r>
      </w:del>
      <w:r>
        <w:t xml:space="preserve"> to fuse into </w:t>
      </w:r>
      <w:del w:id="651" w:author="Love, Ephy" w:date="2019-10-11T10:46:00Z">
        <w:r w:rsidDel="00B23710">
          <w:delText xml:space="preserve">the </w:delText>
        </w:r>
      </w:del>
      <w:ins w:id="652" w:author="Love, Ephy" w:date="2019-10-11T10:46:00Z">
        <w:r w:rsidR="00B23710">
          <w:t>all</w:t>
        </w:r>
        <w:r w:rsidR="00B23710">
          <w:t xml:space="preserve"> </w:t>
        </w:r>
      </w:ins>
      <w:r>
        <w:t xml:space="preserve">other phases </w:t>
      </w:r>
      <w:del w:id="653" w:author="Love, Ephy" w:date="2019-10-11T10:47:00Z">
        <w:r w:rsidDel="00B23710">
          <w:delText>remains</w:delText>
        </w:r>
      </w:del>
      <w:ins w:id="654" w:author="Love, Ephy" w:date="2019-10-11T10:47:00Z">
        <w:r w:rsidR="00B23710">
          <w:t>remains</w:t>
        </w:r>
      </w:ins>
      <w:r>
        <w:t xml:space="preserve"> to be developed. </w:t>
      </w:r>
      <w:del w:id="655" w:author="Love, Ephy" w:date="2019-10-11T10:47:00Z">
        <w:r w:rsidDel="00B23710">
          <w:delText>As of that</w:delText>
        </w:r>
      </w:del>
      <w:ins w:id="656" w:author="Love, Ephy" w:date="2019-10-11T10:47:00Z">
        <w:r w:rsidR="00B23710">
          <w:t>For this</w:t>
        </w:r>
      </w:ins>
      <w:r>
        <w:t xml:space="preserve">, future work is required to yield a comprehensive framework where identification, linking and velocimetry are unified and treated simultaneously. Due to high </w:t>
      </w:r>
      <w:proofErr w:type="spellStart"/>
      <w:r>
        <w:t>stochastisity</w:t>
      </w:r>
      <w:proofErr w:type="spellEnd"/>
      <w:r>
        <w:t xml:space="preserve"> in the underlying physics (motion, uncertainty, detection noise, </w:t>
      </w:r>
      <w:proofErr w:type="spellStart"/>
      <w:r>
        <w:t>etc</w:t>
      </w:r>
      <w:proofErr w:type="spellEnd"/>
      <w:r>
        <w:t>) it is natural to seek such a monolith</w:t>
      </w:r>
      <w:ins w:id="657" w:author="Love, Ephy" w:date="2019-10-11T10:47:00Z">
        <w:r w:rsidR="00B23710">
          <w:t>i</w:t>
        </w:r>
      </w:ins>
      <w:r>
        <w:t xml:space="preserve">c approach </w:t>
      </w:r>
      <w:del w:id="658" w:author="Love, Ephy" w:date="2019-10-11T10:48:00Z">
        <w:r w:rsidDel="00B23710">
          <w:delText xml:space="preserve">within </w:delText>
        </w:r>
      </w:del>
      <w:ins w:id="659" w:author="Love, Ephy" w:date="2019-10-11T10:48:00Z">
        <w:r w:rsidR="00B23710">
          <w:t>in</w:t>
        </w:r>
        <w:r w:rsidR="00B23710">
          <w:t xml:space="preserve"> </w:t>
        </w:r>
        <w:r w:rsidR="00B23710">
          <w:t>a</w:t>
        </w:r>
      </w:ins>
      <w:del w:id="660" w:author="Love, Ephy" w:date="2019-10-11T10:48:00Z">
        <w:r w:rsidDel="00B23710">
          <w:delText>the</w:delText>
        </w:r>
      </w:del>
      <w:r>
        <w:t xml:space="preserve"> Bayesian context; however, a fully Bayesian approach requires </w:t>
      </w:r>
      <w:del w:id="661" w:author="Love, Ephy" w:date="2019-10-11T10:48:00Z">
        <w:r w:rsidDel="00B23710">
          <w:delText xml:space="preserve">to </w:delText>
        </w:r>
      </w:del>
      <w:r>
        <w:t>overcom</w:t>
      </w:r>
      <w:ins w:id="662" w:author="Love, Ephy" w:date="2019-10-11T10:48:00Z">
        <w:r w:rsidR="00B23710">
          <w:t>ing</w:t>
        </w:r>
      </w:ins>
      <w:del w:id="663" w:author="Love, Ephy" w:date="2019-10-11T10:48:00Z">
        <w:r w:rsidDel="00B23710">
          <w:delText>e</w:delText>
        </w:r>
      </w:del>
      <w:r>
        <w:t xml:space="preserve"> at least two important barriers: (1) Bayesian foundations of nerves and displacement fields; and (2) </w:t>
      </w:r>
      <w:ins w:id="664" w:author="Love, Ephy" w:date="2019-10-11T10:49:00Z">
        <w:r w:rsidR="00B23710">
          <w:t xml:space="preserve">non-trivial </w:t>
        </w:r>
      </w:ins>
      <w:del w:id="665" w:author="Love, Ephy" w:date="2019-10-11T10:48:00Z">
        <w:r w:rsidDel="00B23710">
          <w:delText xml:space="preserve">excessive </w:delText>
        </w:r>
      </w:del>
      <w:r>
        <w:t>computational cost</w:t>
      </w:r>
      <w:ins w:id="666" w:author="Love, Ephy" w:date="2019-10-11T10:48:00Z">
        <w:r w:rsidR="00B23710">
          <w:t>s</w:t>
        </w:r>
      </w:ins>
      <w:r>
        <w:t xml:space="preserve"> which </w:t>
      </w:r>
      <w:ins w:id="667" w:author="Love, Ephy" w:date="2019-10-11T10:49:00Z">
        <w:r w:rsidR="00B23710">
          <w:t xml:space="preserve">would increase </w:t>
        </w:r>
      </w:ins>
      <w:del w:id="668" w:author="Love, Ephy" w:date="2019-10-11T10:48:00Z">
        <w:r w:rsidDel="00B23710">
          <w:delText>is</w:delText>
        </w:r>
      </w:del>
      <w:del w:id="669" w:author="Love, Ephy" w:date="2019-10-11T10:49:00Z">
        <w:r w:rsidDel="00B23710">
          <w:delText xml:space="preserve"> expected to increase </w:delText>
        </w:r>
      </w:del>
      <w:r>
        <w:t>significantly</w:t>
      </w:r>
      <w:ins w:id="670" w:author="Love, Ephy" w:date="2019-10-11T10:48:00Z">
        <w:r w:rsidR="00B23710">
          <w:t>.</w:t>
        </w:r>
      </w:ins>
    </w:p>
    <w:p w14:paraId="2FDCE509" w14:textId="3EFD7229" w:rsidR="005F5C4E" w:rsidRDefault="00402717">
      <w:pPr>
        <w:ind w:left="-5"/>
      </w:pPr>
      <w:r>
        <w:t>In conclusion, we have proposed a novel algorithm to track organelles in microscopy video</w:t>
      </w:r>
      <w:ins w:id="671" w:author="Love, Ephy" w:date="2019-10-11T10:49:00Z">
        <w:r w:rsidR="005C1664">
          <w:t xml:space="preserve">. Our </w:t>
        </w:r>
      </w:ins>
      <w:ins w:id="672" w:author="Love, Ephy" w:date="2019-10-11T10:50:00Z">
        <w:r w:rsidR="005C1664">
          <w:t xml:space="preserve">intracellular tracking </w:t>
        </w:r>
      </w:ins>
      <w:ins w:id="673" w:author="Love, Ephy" w:date="2019-10-11T10:49:00Z">
        <w:r w:rsidR="005C1664">
          <w:t>algorithm</w:t>
        </w:r>
      </w:ins>
      <w:del w:id="674" w:author="Love, Ephy" w:date="2019-10-11T10:49:00Z">
        <w:r w:rsidDel="005C1664">
          <w:delText>,</w:delText>
        </w:r>
      </w:del>
      <w:r>
        <w:t xml:space="preserve"> </w:t>
      </w:r>
      <w:del w:id="675" w:author="Love, Ephy" w:date="2019-10-11T10:49:00Z">
        <w:r w:rsidDel="005C1664">
          <w:delText xml:space="preserve">which </w:delText>
        </w:r>
      </w:del>
      <w:r>
        <w:t xml:space="preserve">can automatically reconstruct </w:t>
      </w:r>
      <w:del w:id="676" w:author="Love, Ephy" w:date="2019-10-11T10:50:00Z">
        <w:r w:rsidDel="005C1664">
          <w:delText xml:space="preserve">the </w:delText>
        </w:r>
      </w:del>
      <w:ins w:id="677" w:author="Love, Ephy" w:date="2019-10-11T10:50:00Z">
        <w:r w:rsidR="005C1664">
          <w:t>organelle</w:t>
        </w:r>
        <w:r w:rsidR="005C1664">
          <w:t xml:space="preserve"> </w:t>
        </w:r>
      </w:ins>
      <w:r>
        <w:t xml:space="preserve">trajectories. This method can optimize </w:t>
      </w:r>
      <w:del w:id="678" w:author="Love, Ephy" w:date="2019-10-11T10:50:00Z">
        <w:r w:rsidDel="005C1664">
          <w:delText xml:space="preserve">the </w:delText>
        </w:r>
      </w:del>
      <w:r>
        <w:t xml:space="preserve">parameters of organelles based on </w:t>
      </w:r>
      <w:ins w:id="679" w:author="Love, Ephy" w:date="2019-10-11T10:50:00Z">
        <w:r w:rsidR="005C1664">
          <w:t xml:space="preserve">data captured in </w:t>
        </w:r>
      </w:ins>
      <w:r>
        <w:t>images</w:t>
      </w:r>
      <w:ins w:id="680" w:author="Love, Ephy" w:date="2019-10-11T10:51:00Z">
        <w:r w:rsidR="005C1664">
          <w:t xml:space="preserve">. </w:t>
        </w:r>
      </w:ins>
      <w:ins w:id="681" w:author="Love, Ephy" w:date="2019-10-11T10:53:00Z">
        <w:r w:rsidR="00765D1F">
          <w:t xml:space="preserve">Our </w:t>
        </w:r>
      </w:ins>
      <w:ins w:id="682" w:author="Love, Ephy" w:date="2019-10-11T10:51:00Z">
        <w:r w:rsidR="005C1664">
          <w:t>Bayesian framework allows researcher</w:t>
        </w:r>
      </w:ins>
      <w:ins w:id="683" w:author="Love, Ephy" w:date="2019-10-11T10:54:00Z">
        <w:r w:rsidR="00765D1F">
          <w:t>s</w:t>
        </w:r>
      </w:ins>
      <w:ins w:id="684" w:author="Love, Ephy" w:date="2019-10-11T10:51:00Z">
        <w:r w:rsidR="005C1664">
          <w:t xml:space="preserve"> to</w:t>
        </w:r>
      </w:ins>
      <w:del w:id="685" w:author="Love, Ephy" w:date="2019-10-11T10:51:00Z">
        <w:r w:rsidDel="005C1664">
          <w:delText>,</w:delText>
        </w:r>
      </w:del>
      <w:r>
        <w:t xml:space="preserve"> combine </w:t>
      </w:r>
      <w:del w:id="686" w:author="Love, Ephy" w:date="2019-10-11T10:51:00Z">
        <w:r w:rsidDel="005C1664">
          <w:delText xml:space="preserve">your </w:delText>
        </w:r>
      </w:del>
      <w:ins w:id="687" w:author="Love, Ephy" w:date="2019-10-11T10:51:00Z">
        <w:r w:rsidR="005C1664">
          <w:t>their</w:t>
        </w:r>
        <w:r w:rsidR="005C1664">
          <w:t xml:space="preserve"> </w:t>
        </w:r>
      </w:ins>
      <w:r>
        <w:t>predictions with observations in estimating organelle movement</w:t>
      </w:r>
      <w:ins w:id="688" w:author="Love, Ephy" w:date="2019-10-11T10:54:00Z">
        <w:r w:rsidR="00765D1F">
          <w:t>.</w:t>
        </w:r>
      </w:ins>
      <w:del w:id="689" w:author="Love, Ephy" w:date="2019-10-11T10:54:00Z">
        <w:r w:rsidDel="00765D1F">
          <w:delText>,</w:delText>
        </w:r>
      </w:del>
      <w:r>
        <w:t xml:space="preserve"> </w:t>
      </w:r>
      <w:ins w:id="690" w:author="Love, Ephy" w:date="2019-10-11T10:54:00Z">
        <w:r w:rsidR="00765D1F">
          <w:t>We</w:t>
        </w:r>
      </w:ins>
      <w:del w:id="691" w:author="Love, Ephy" w:date="2019-10-11T10:54:00Z">
        <w:r w:rsidDel="00765D1F">
          <w:delText>and</w:delText>
        </w:r>
      </w:del>
      <w:r>
        <w:t xml:space="preserve"> link</w:t>
      </w:r>
      <w:ins w:id="692" w:author="Love, Ephy" w:date="2019-10-11T10:51:00Z">
        <w:r w:rsidR="005C1664">
          <w:t xml:space="preserve"> the</w:t>
        </w:r>
      </w:ins>
      <w:r>
        <w:t xml:space="preserve"> organelles </w:t>
      </w:r>
      <w:ins w:id="693" w:author="Love, Ephy" w:date="2019-10-11T10:51:00Z">
        <w:r w:rsidR="005C1664">
          <w:t xml:space="preserve">in time and space </w:t>
        </w:r>
      </w:ins>
      <w:del w:id="694" w:author="Love, Ephy" w:date="2019-10-11T10:54:00Z">
        <w:r w:rsidDel="00765D1F">
          <w:delText>based on</w:delText>
        </w:r>
      </w:del>
      <w:ins w:id="695" w:author="Love, Ephy" w:date="2019-10-11T10:54:00Z">
        <w:r w:rsidR="00765D1F">
          <w:t>with</w:t>
        </w:r>
      </w:ins>
      <w:r>
        <w:t xml:space="preserve"> topological analysis.</w:t>
      </w:r>
      <w:del w:id="696" w:author="Love, Ephy" w:date="2019-10-11T10:54:00Z">
        <w:r w:rsidDel="00765D1F">
          <w:delText xml:space="preserve"> However,</w:delText>
        </w:r>
      </w:del>
      <w:r>
        <w:t xml:space="preserve"> </w:t>
      </w:r>
      <w:ins w:id="697" w:author="Love, Ephy" w:date="2019-10-11T10:54:00Z">
        <w:r w:rsidR="00765D1F">
          <w:t>A</w:t>
        </w:r>
      </w:ins>
      <w:ins w:id="698" w:author="Love, Ephy" w:date="2019-10-11T10:55:00Z">
        <w:r w:rsidR="00765D1F">
          <w:t xml:space="preserve"> drawback of this algorithm is that it </w:t>
        </w:r>
      </w:ins>
      <w:del w:id="699" w:author="Love, Ephy" w:date="2019-10-11T10:51:00Z">
        <w:r w:rsidDel="005C1664">
          <w:delText xml:space="preserve">it </w:delText>
        </w:r>
      </w:del>
      <w:r>
        <w:t>ca</w:t>
      </w:r>
      <w:ins w:id="700" w:author="Love, Ephy" w:date="2019-10-11T10:55:00Z">
        <w:r w:rsidR="00765D1F">
          <w:t>n fail</w:t>
        </w:r>
      </w:ins>
      <w:del w:id="701" w:author="Love, Ephy" w:date="2019-10-11T10:55:00Z">
        <w:r w:rsidDel="00765D1F">
          <w:delText>nnot</w:delText>
        </w:r>
      </w:del>
      <w:r>
        <w:t xml:space="preserve"> </w:t>
      </w:r>
      <w:del w:id="702" w:author="Love, Ephy" w:date="2019-10-11T10:55:00Z">
        <w:r w:rsidDel="00765D1F">
          <w:delText xml:space="preserve">do the tracking job perfectly </w:delText>
        </w:r>
      </w:del>
      <w:r>
        <w:t xml:space="preserve">in </w:t>
      </w:r>
      <w:del w:id="703" w:author="Love, Ephy" w:date="2019-10-11T10:52:00Z">
        <w:r w:rsidDel="005C1664">
          <w:delText xml:space="preserve">the </w:delText>
        </w:r>
      </w:del>
      <w:r>
        <w:t>case</w:t>
      </w:r>
      <w:ins w:id="704" w:author="Love, Ephy" w:date="2019-10-11T10:52:00Z">
        <w:r w:rsidR="005C1664">
          <w:t>s</w:t>
        </w:r>
      </w:ins>
      <w:r>
        <w:t xml:space="preserve"> whe</w:t>
      </w:r>
      <w:ins w:id="705" w:author="Love, Ephy" w:date="2019-10-11T10:52:00Z">
        <w:r w:rsidR="005C1664">
          <w:t>re</w:t>
        </w:r>
      </w:ins>
      <w:del w:id="706" w:author="Love, Ephy" w:date="2019-10-11T10:52:00Z">
        <w:r w:rsidDel="005C1664">
          <w:delText>n</w:delText>
        </w:r>
      </w:del>
      <w:ins w:id="707" w:author="Love, Ephy" w:date="2019-10-11T10:52:00Z">
        <w:r w:rsidR="005C1664">
          <w:t xml:space="preserve"> </w:t>
        </w:r>
      </w:ins>
      <w:del w:id="708" w:author="Love, Ephy" w:date="2019-10-11T10:52:00Z">
        <w:r w:rsidDel="005C1664">
          <w:delText xml:space="preserve"> more </w:delText>
        </w:r>
      </w:del>
      <w:r>
        <w:t xml:space="preserve">organelles collide or stick together. We are planning to refine </w:t>
      </w:r>
      <w:ins w:id="709" w:author="Love, Ephy" w:date="2019-10-11T10:52:00Z">
        <w:r w:rsidR="005C1664">
          <w:t>our method</w:t>
        </w:r>
      </w:ins>
      <w:del w:id="710" w:author="Love, Ephy" w:date="2019-10-11T10:52:00Z">
        <w:r w:rsidDel="005C1664">
          <w:delText>it</w:delText>
        </w:r>
      </w:del>
      <w:r>
        <w:t xml:space="preserve"> by using more </w:t>
      </w:r>
      <w:del w:id="711" w:author="Love, Ephy" w:date="2019-10-11T10:56:00Z">
        <w:r w:rsidDel="008C0C73">
          <w:delText>accura</w:delText>
        </w:r>
      </w:del>
      <w:del w:id="712" w:author="Love, Ephy" w:date="2019-10-11T10:52:00Z">
        <w:r w:rsidDel="005C1664">
          <w:delText>cy</w:delText>
        </w:r>
      </w:del>
      <w:ins w:id="713" w:author="Love, Ephy" w:date="2019-10-11T10:56:00Z">
        <w:r w:rsidR="00E816F1">
          <w:t>specific</w:t>
        </w:r>
      </w:ins>
      <w:r>
        <w:t xml:space="preserve"> method</w:t>
      </w:r>
      <w:ins w:id="714" w:author="Love, Ephy" w:date="2019-10-11T10:52:00Z">
        <w:r w:rsidR="005C1664">
          <w:t>s</w:t>
        </w:r>
      </w:ins>
      <w:r>
        <w:t xml:space="preserve"> to detect </w:t>
      </w:r>
      <w:ins w:id="715" w:author="Love, Ephy" w:date="2019-10-11T10:53:00Z">
        <w:r w:rsidR="005C1664">
          <w:t xml:space="preserve">image </w:t>
        </w:r>
      </w:ins>
      <w:del w:id="716" w:author="Love, Ephy" w:date="2019-10-11T10:53:00Z">
        <w:r w:rsidDel="005C1664">
          <w:delText xml:space="preserve">the </w:delText>
        </w:r>
      </w:del>
      <w:r>
        <w:t xml:space="preserve">peaks and apply more </w:t>
      </w:r>
      <w:del w:id="717" w:author="Love, Ephy" w:date="2019-10-11T10:52:00Z">
        <w:r w:rsidDel="005C1664">
          <w:delText xml:space="preserve">fancy </w:delText>
        </w:r>
      </w:del>
      <w:ins w:id="718" w:author="Love, Ephy" w:date="2019-10-11T10:53:00Z">
        <w:r w:rsidR="005C1664">
          <w:t>elaborate</w:t>
        </w:r>
      </w:ins>
      <w:ins w:id="719" w:author="Love, Ephy" w:date="2019-10-11T10:52:00Z">
        <w:r w:rsidR="005C1664">
          <w:t xml:space="preserve"> </w:t>
        </w:r>
      </w:ins>
      <w:r>
        <w:t>filtering process</w:t>
      </w:r>
      <w:ins w:id="720" w:author="Love, Ephy" w:date="2019-10-11T10:53:00Z">
        <w:r w:rsidR="005C1664">
          <w:t>es</w:t>
        </w:r>
      </w:ins>
      <w:r>
        <w:t xml:space="preserve"> to </w:t>
      </w:r>
      <w:del w:id="721" w:author="Love, Ephy" w:date="2019-10-11T10:56:00Z">
        <w:r w:rsidDel="009A60EB">
          <w:delText xml:space="preserve">improve </w:delText>
        </w:r>
      </w:del>
      <w:del w:id="722" w:author="Love, Ephy" w:date="2019-10-11T10:53:00Z">
        <w:r w:rsidDel="005C1664">
          <w:delText xml:space="preserve">the </w:delText>
        </w:r>
      </w:del>
      <w:del w:id="723" w:author="Love, Ephy" w:date="2019-10-11T10:56:00Z">
        <w:r w:rsidDel="009A60EB">
          <w:delText>tracking result.</w:delText>
        </w:r>
      </w:del>
      <w:ins w:id="724" w:author="Love, Ephy" w:date="2019-10-11T10:56:00Z">
        <w:r w:rsidR="009A60EB">
          <w:t xml:space="preserve">reduce </w:t>
        </w:r>
      </w:ins>
      <w:ins w:id="725" w:author="Love, Ephy" w:date="2019-10-11T10:57:00Z">
        <w:r w:rsidR="003072A9">
          <w:t xml:space="preserve">initial image </w:t>
        </w:r>
      </w:ins>
      <w:ins w:id="726" w:author="Love, Ephy" w:date="2019-10-11T10:56:00Z">
        <w:r w:rsidR="009A60EB">
          <w:t>noise.</w:t>
        </w:r>
        <w:r w:rsidR="00B128BE">
          <w:t xml:space="preserve"> Combined, these impr</w:t>
        </w:r>
      </w:ins>
      <w:ins w:id="727" w:author="Love, Ephy" w:date="2019-10-11T10:57:00Z">
        <w:r w:rsidR="00B128BE">
          <w:t xml:space="preserve">ovements should substantially </w:t>
        </w:r>
        <w:r w:rsidR="003072A9">
          <w:t>benefit</w:t>
        </w:r>
        <w:r w:rsidR="00B128BE">
          <w:t xml:space="preserve"> </w:t>
        </w:r>
      </w:ins>
      <w:ins w:id="728" w:author="Love, Ephy" w:date="2019-10-11T10:58:00Z">
        <w:r w:rsidR="003072A9">
          <w:t>resul</w:t>
        </w:r>
        <w:r w:rsidR="00A25228">
          <w:t>tant</w:t>
        </w:r>
        <w:r w:rsidR="003072A9">
          <w:t xml:space="preserve"> accuracy</w:t>
        </w:r>
      </w:ins>
      <w:ins w:id="729" w:author="Love, Ephy" w:date="2019-10-11T10:57:00Z">
        <w:r w:rsidR="00B128BE">
          <w:t>.</w:t>
        </w:r>
      </w:ins>
    </w:p>
    <w:p w14:paraId="484B67B4" w14:textId="77777777" w:rsidR="005F5C4E" w:rsidRDefault="00402717">
      <w:pPr>
        <w:pStyle w:val="Heading1"/>
        <w:numPr>
          <w:ilvl w:val="0"/>
          <w:numId w:val="0"/>
        </w:numPr>
        <w:ind w:left="-5"/>
      </w:pPr>
      <w:r>
        <w:t>References</w:t>
      </w:r>
    </w:p>
    <w:p w14:paraId="0FD651A4" w14:textId="77777777" w:rsidR="005F5C4E" w:rsidRDefault="00402717">
      <w:pPr>
        <w:numPr>
          <w:ilvl w:val="0"/>
          <w:numId w:val="2"/>
        </w:numPr>
        <w:ind w:hanging="410"/>
      </w:pPr>
      <w:r>
        <w:t xml:space="preserve">Paul </w:t>
      </w:r>
      <w:proofErr w:type="spellStart"/>
      <w:r>
        <w:t>Bendich</w:t>
      </w:r>
      <w:proofErr w:type="spellEnd"/>
      <w:r>
        <w:t xml:space="preserve">, Sang Peter Chin, Jesse Clark, Jonathan </w:t>
      </w:r>
      <w:proofErr w:type="spellStart"/>
      <w:r>
        <w:t>Desena</w:t>
      </w:r>
      <w:proofErr w:type="spellEnd"/>
      <w:r>
        <w:t xml:space="preserve">, John </w:t>
      </w:r>
      <w:proofErr w:type="spellStart"/>
      <w:r>
        <w:t>Harer</w:t>
      </w:r>
      <w:proofErr w:type="spellEnd"/>
      <w:r>
        <w:t xml:space="preserve">, Elizabeth Munch, Andrew Newman, David Porter, David Rouse, Nate Strawn, et al. Topological and statistical behavior classifiers for tracking applications. </w:t>
      </w:r>
      <w:r>
        <w:rPr>
          <w:i/>
        </w:rPr>
        <w:t>IEEE Transactions on Aerospace and Electronic Systems</w:t>
      </w:r>
      <w:r>
        <w:t>, 52(6):2644–2661, 2016.</w:t>
      </w:r>
    </w:p>
    <w:p w14:paraId="2C06AD9D" w14:textId="77777777" w:rsidR="005F5C4E" w:rsidRDefault="00402717">
      <w:pPr>
        <w:numPr>
          <w:ilvl w:val="0"/>
          <w:numId w:val="2"/>
        </w:numPr>
        <w:ind w:hanging="410"/>
      </w:pPr>
      <w:r>
        <w:t xml:space="preserve">Christopher M Bishop. </w:t>
      </w:r>
      <w:r>
        <w:rPr>
          <w:i/>
        </w:rPr>
        <w:t>Pattern recognition and machine learning</w:t>
      </w:r>
      <w:r>
        <w:t>. springer, 2006.</w:t>
      </w:r>
    </w:p>
    <w:p w14:paraId="173F19E2" w14:textId="77777777" w:rsidR="005F5C4E" w:rsidRDefault="00402717">
      <w:pPr>
        <w:numPr>
          <w:ilvl w:val="0"/>
          <w:numId w:val="2"/>
        </w:numPr>
        <w:ind w:hanging="410"/>
      </w:pPr>
      <w:r>
        <w:t xml:space="preserve">G Bishop. An introduction to the </w:t>
      </w:r>
      <w:proofErr w:type="spellStart"/>
      <w:r>
        <w:t>kalman</w:t>
      </w:r>
      <w:proofErr w:type="spellEnd"/>
      <w:r>
        <w:t xml:space="preserve"> filter. Technical report, TR 95-041, Department of Computer Science, University of North Carolina at Chapel Hill, Chapel Hill, NC 27599-3175, Monday, 2006.</w:t>
      </w:r>
    </w:p>
    <w:p w14:paraId="6AD0AF44" w14:textId="77777777" w:rsidR="005F5C4E" w:rsidRDefault="00402717">
      <w:pPr>
        <w:numPr>
          <w:ilvl w:val="0"/>
          <w:numId w:val="2"/>
        </w:numPr>
        <w:ind w:hanging="410"/>
      </w:pPr>
      <w:r>
        <w:t xml:space="preserve">Samuel S Blackman. </w:t>
      </w:r>
      <w:proofErr w:type="gramStart"/>
      <w:r>
        <w:t>Multiple-target</w:t>
      </w:r>
      <w:proofErr w:type="gramEnd"/>
      <w:r>
        <w:t xml:space="preserve"> tracking with radar applications. </w:t>
      </w:r>
      <w:r>
        <w:rPr>
          <w:i/>
        </w:rPr>
        <w:t>Dedham, MA, Artech House, Inc., 1986, 463 p.</w:t>
      </w:r>
      <w:r>
        <w:t>, 1986.</w:t>
      </w:r>
    </w:p>
    <w:p w14:paraId="62E0BE6F" w14:textId="77777777" w:rsidR="005F5C4E" w:rsidRDefault="00402717">
      <w:pPr>
        <w:numPr>
          <w:ilvl w:val="0"/>
          <w:numId w:val="2"/>
        </w:numPr>
        <w:ind w:hanging="410"/>
      </w:pPr>
      <w:r>
        <w:t xml:space="preserve">Serena S v Braun and Enrico </w:t>
      </w:r>
      <w:proofErr w:type="spellStart"/>
      <w:r>
        <w:t>Schleiff</w:t>
      </w:r>
      <w:proofErr w:type="spellEnd"/>
      <w:r>
        <w:t xml:space="preserve">. Movement of endosymbiotic organelles. </w:t>
      </w:r>
      <w:r>
        <w:rPr>
          <w:i/>
        </w:rPr>
        <w:t>Current Protein and Peptide Science</w:t>
      </w:r>
      <w:r>
        <w:t>, 8(5):426–438, 2007.</w:t>
      </w:r>
    </w:p>
    <w:p w14:paraId="62F6968B" w14:textId="77777777" w:rsidR="005F5C4E" w:rsidRDefault="00402717">
      <w:pPr>
        <w:numPr>
          <w:ilvl w:val="0"/>
          <w:numId w:val="2"/>
        </w:numPr>
        <w:ind w:hanging="410"/>
      </w:pPr>
      <w:proofErr w:type="spellStart"/>
      <w:r>
        <w:t>Giampiero</w:t>
      </w:r>
      <w:proofErr w:type="spellEnd"/>
      <w:r>
        <w:t xml:space="preserve"> Cai, Luigi </w:t>
      </w:r>
      <w:proofErr w:type="spellStart"/>
      <w:r>
        <w:t>Parrotta</w:t>
      </w:r>
      <w:proofErr w:type="spellEnd"/>
      <w:r>
        <w:t xml:space="preserve">, and Mauro </w:t>
      </w:r>
      <w:proofErr w:type="spellStart"/>
      <w:r>
        <w:t>Cresti</w:t>
      </w:r>
      <w:proofErr w:type="spellEnd"/>
      <w:r>
        <w:t xml:space="preserve">. Organelle trafficking, the cytoskeleton, and pollen tube growth. </w:t>
      </w:r>
      <w:r>
        <w:rPr>
          <w:i/>
        </w:rPr>
        <w:t>Journal of integrative plant biology</w:t>
      </w:r>
      <w:r>
        <w:t>, 57(1):63–78, 2015.</w:t>
      </w:r>
    </w:p>
    <w:p w14:paraId="28FA33C1" w14:textId="77777777" w:rsidR="005F5C4E" w:rsidRDefault="00402717">
      <w:pPr>
        <w:numPr>
          <w:ilvl w:val="0"/>
          <w:numId w:val="2"/>
        </w:numPr>
        <w:ind w:hanging="410"/>
      </w:pPr>
      <w:r>
        <w:lastRenderedPageBreak/>
        <w:t xml:space="preserve">Olivier </w:t>
      </w:r>
      <w:proofErr w:type="spellStart"/>
      <w:r>
        <w:t>Capp´e</w:t>
      </w:r>
      <w:proofErr w:type="spellEnd"/>
      <w:r>
        <w:t xml:space="preserve">, Eric </w:t>
      </w:r>
      <w:proofErr w:type="spellStart"/>
      <w:r>
        <w:t>Moulines</w:t>
      </w:r>
      <w:proofErr w:type="spellEnd"/>
      <w:r>
        <w:t xml:space="preserve">, and Tobias </w:t>
      </w:r>
      <w:proofErr w:type="spellStart"/>
      <w:r>
        <w:t>Ryd´en</w:t>
      </w:r>
      <w:proofErr w:type="spellEnd"/>
      <w:r>
        <w:t xml:space="preserve">. Inference in hidden </w:t>
      </w:r>
      <w:proofErr w:type="spellStart"/>
      <w:r>
        <w:t>markov</w:t>
      </w:r>
      <w:proofErr w:type="spellEnd"/>
      <w:r>
        <w:t xml:space="preserve"> models. In </w:t>
      </w:r>
      <w:r>
        <w:rPr>
          <w:i/>
        </w:rPr>
        <w:t>Proceedings of EUSFLAT conference</w:t>
      </w:r>
      <w:r>
        <w:t>, pages 14–16, 2009.</w:t>
      </w:r>
    </w:p>
    <w:p w14:paraId="21A0441D" w14:textId="77777777" w:rsidR="005F5C4E" w:rsidRDefault="00402717">
      <w:pPr>
        <w:numPr>
          <w:ilvl w:val="0"/>
          <w:numId w:val="2"/>
        </w:numPr>
        <w:ind w:hanging="410"/>
      </w:pPr>
      <w:r>
        <w:t xml:space="preserve">Gunnar Carlsson. Topology and data. </w:t>
      </w:r>
      <w:r>
        <w:rPr>
          <w:i/>
        </w:rPr>
        <w:t>Bulletin of the American Mathematical Society</w:t>
      </w:r>
      <w:r>
        <w:t>, 46(2):255–308, 2009.</w:t>
      </w:r>
    </w:p>
    <w:p w14:paraId="1C61CD93" w14:textId="77777777" w:rsidR="005F5C4E" w:rsidRDefault="00402717">
      <w:pPr>
        <w:numPr>
          <w:ilvl w:val="0"/>
          <w:numId w:val="2"/>
        </w:numPr>
        <w:ind w:hanging="410"/>
      </w:pPr>
      <w:r>
        <w:t xml:space="preserve">George Casella and Roger L Berger. </w:t>
      </w:r>
      <w:r>
        <w:rPr>
          <w:i/>
        </w:rPr>
        <w:t>Statistical inference</w:t>
      </w:r>
      <w:r>
        <w:t>, volume 2. Duxbury Pacific Grove, CA, 2002.</w:t>
      </w:r>
    </w:p>
    <w:p w14:paraId="6F184D5A" w14:textId="77777777" w:rsidR="005F5C4E" w:rsidRDefault="00402717">
      <w:pPr>
        <w:numPr>
          <w:ilvl w:val="0"/>
          <w:numId w:val="2"/>
        </w:numPr>
        <w:ind w:hanging="410"/>
      </w:pPr>
      <w:r>
        <w:t xml:space="preserve">David A Collings, John DI Harper, Jan Marc, Robyn L Overall, and Robert T Mullen. Life in the fast lane: actin-based motility of plant peroxisomes. </w:t>
      </w:r>
      <w:r>
        <w:rPr>
          <w:i/>
        </w:rPr>
        <w:t>Canadian Journal of Botany</w:t>
      </w:r>
      <w:r>
        <w:t>, 80(4):430–441, 2002.</w:t>
      </w:r>
    </w:p>
    <w:p w14:paraId="125C6471" w14:textId="77777777" w:rsidR="005F5C4E" w:rsidRDefault="00402717">
      <w:pPr>
        <w:numPr>
          <w:ilvl w:val="0"/>
          <w:numId w:val="2"/>
        </w:numPr>
        <w:ind w:hanging="410"/>
      </w:pPr>
      <w:proofErr w:type="spellStart"/>
      <w:r>
        <w:t>Gaudenz</w:t>
      </w:r>
      <w:proofErr w:type="spellEnd"/>
      <w:r>
        <w:t xml:space="preserve"> </w:t>
      </w:r>
      <w:proofErr w:type="spellStart"/>
      <w:r>
        <w:t>Danuser</w:t>
      </w:r>
      <w:proofErr w:type="spellEnd"/>
      <w:r>
        <w:t xml:space="preserve">. Computer vision in cell biology. </w:t>
      </w:r>
      <w:r>
        <w:rPr>
          <w:i/>
        </w:rPr>
        <w:t>Cell</w:t>
      </w:r>
      <w:r>
        <w:t>, 147(5):973–978, 2011.</w:t>
      </w:r>
    </w:p>
    <w:p w14:paraId="7D860882" w14:textId="77777777" w:rsidR="005F5C4E" w:rsidRDefault="00402717">
      <w:pPr>
        <w:numPr>
          <w:ilvl w:val="0"/>
          <w:numId w:val="2"/>
        </w:numPr>
        <w:ind w:hanging="410"/>
      </w:pPr>
      <w:r>
        <w:t xml:space="preserve">J </w:t>
      </w:r>
      <w:proofErr w:type="spellStart"/>
      <w:r>
        <w:t>Derksen</w:t>
      </w:r>
      <w:proofErr w:type="spellEnd"/>
      <w:r>
        <w:t xml:space="preserve">. Pollen tubes: a model system for plant cell growth. </w:t>
      </w:r>
      <w:r>
        <w:rPr>
          <w:i/>
        </w:rPr>
        <w:t>Botanica Acta</w:t>
      </w:r>
      <w:r>
        <w:t>, 109(5):341–345, 1996.</w:t>
      </w:r>
    </w:p>
    <w:p w14:paraId="1A014BAE" w14:textId="77777777" w:rsidR="005F5C4E" w:rsidRDefault="00402717">
      <w:pPr>
        <w:numPr>
          <w:ilvl w:val="0"/>
          <w:numId w:val="2"/>
        </w:numPr>
        <w:ind w:hanging="410"/>
      </w:pPr>
      <w:r>
        <w:t xml:space="preserve">Herbert </w:t>
      </w:r>
      <w:proofErr w:type="spellStart"/>
      <w:r>
        <w:t>Edelsbrunner</w:t>
      </w:r>
      <w:proofErr w:type="spellEnd"/>
      <w:r>
        <w:t xml:space="preserve"> and John </w:t>
      </w:r>
      <w:proofErr w:type="spellStart"/>
      <w:r>
        <w:t>Harer</w:t>
      </w:r>
      <w:proofErr w:type="spellEnd"/>
      <w:r>
        <w:t xml:space="preserve">. </w:t>
      </w:r>
      <w:r>
        <w:rPr>
          <w:i/>
        </w:rPr>
        <w:t>Computational topology: an introduction</w:t>
      </w:r>
      <w:r>
        <w:t>. American Mathematical Soc., 2010.</w:t>
      </w:r>
    </w:p>
    <w:p w14:paraId="3EC10DC8" w14:textId="77777777" w:rsidR="005F5C4E" w:rsidRDefault="00402717">
      <w:pPr>
        <w:numPr>
          <w:ilvl w:val="0"/>
          <w:numId w:val="2"/>
        </w:numPr>
        <w:spacing w:after="139" w:line="259" w:lineRule="auto"/>
        <w:ind w:hanging="410"/>
      </w:pPr>
      <w:r>
        <w:t xml:space="preserve">Gerald B </w:t>
      </w:r>
      <w:proofErr w:type="spellStart"/>
      <w:r>
        <w:t>Folland</w:t>
      </w:r>
      <w:proofErr w:type="spellEnd"/>
      <w:r>
        <w:t xml:space="preserve">. </w:t>
      </w:r>
      <w:r>
        <w:rPr>
          <w:i/>
        </w:rPr>
        <w:t>Real analysis: modern techniques and their applications</w:t>
      </w:r>
      <w:r>
        <w:t>. John Wiley &amp; Sons, 2013.</w:t>
      </w:r>
    </w:p>
    <w:p w14:paraId="0F3A74A5" w14:textId="77777777" w:rsidR="005F5C4E" w:rsidRDefault="00402717">
      <w:pPr>
        <w:numPr>
          <w:ilvl w:val="0"/>
          <w:numId w:val="2"/>
        </w:numPr>
        <w:ind w:hanging="410"/>
      </w:pPr>
      <w:r>
        <w:t xml:space="preserve">Andrew Gelman, Hal S Stern, John B Carlin, David B Dunson, Aki </w:t>
      </w:r>
      <w:proofErr w:type="spellStart"/>
      <w:r>
        <w:t>Vehtari</w:t>
      </w:r>
      <w:proofErr w:type="spellEnd"/>
      <w:r>
        <w:t xml:space="preserve">, and Donald B Rubin. </w:t>
      </w:r>
      <w:r>
        <w:rPr>
          <w:i/>
        </w:rPr>
        <w:t>Bayesian data analysis</w:t>
      </w:r>
      <w:r>
        <w:t>. Chapman and Hall/CRC, 2013.</w:t>
      </w:r>
    </w:p>
    <w:p w14:paraId="5099A041" w14:textId="77777777" w:rsidR="005F5C4E" w:rsidRDefault="00402717">
      <w:pPr>
        <w:numPr>
          <w:ilvl w:val="0"/>
          <w:numId w:val="2"/>
        </w:numPr>
        <w:ind w:hanging="410"/>
      </w:pPr>
      <w:r>
        <w:t xml:space="preserve">Ryan Gutierrez, </w:t>
      </w:r>
      <w:proofErr w:type="spellStart"/>
      <w:r>
        <w:t>Jelmer</w:t>
      </w:r>
      <w:proofErr w:type="spellEnd"/>
      <w:r>
        <w:t xml:space="preserve"> J </w:t>
      </w:r>
      <w:proofErr w:type="spellStart"/>
      <w:r>
        <w:t>Lindeboom</w:t>
      </w:r>
      <w:proofErr w:type="spellEnd"/>
      <w:r>
        <w:t xml:space="preserve">, Alex R </w:t>
      </w:r>
      <w:proofErr w:type="spellStart"/>
      <w:r>
        <w:t>Paredez</w:t>
      </w:r>
      <w:proofErr w:type="spellEnd"/>
      <w:r>
        <w:t xml:space="preserve">, Anne Mie C </w:t>
      </w:r>
      <w:proofErr w:type="spellStart"/>
      <w:r>
        <w:t>Emons</w:t>
      </w:r>
      <w:proofErr w:type="spellEnd"/>
      <w:r>
        <w:t xml:space="preserve">, and David W Ehrhardt. Arabidopsis cortical microtubules position cellulose synthase delivery to the plasma membrane and interact with cellulose synthase trafficking compartments. </w:t>
      </w:r>
      <w:r>
        <w:rPr>
          <w:i/>
        </w:rPr>
        <w:t>Nature cell biology</w:t>
      </w:r>
      <w:r>
        <w:t>, 11(7):797, 2009.</w:t>
      </w:r>
    </w:p>
    <w:p w14:paraId="30A5ADF0" w14:textId="77777777" w:rsidR="005F5C4E" w:rsidRDefault="00402717">
      <w:pPr>
        <w:numPr>
          <w:ilvl w:val="0"/>
          <w:numId w:val="2"/>
        </w:numPr>
        <w:ind w:hanging="410"/>
      </w:pPr>
      <w:r>
        <w:t xml:space="preserve">Takahiro Hamada, Motoki Tominaga, Takashi </w:t>
      </w:r>
      <w:proofErr w:type="spellStart"/>
      <w:r>
        <w:t>Fukaya</w:t>
      </w:r>
      <w:proofErr w:type="spellEnd"/>
      <w:r>
        <w:t xml:space="preserve">, Masayoshi Nakamura, Akihiko Nakano, </w:t>
      </w:r>
      <w:proofErr w:type="spellStart"/>
      <w:r>
        <w:t>Yuichiro</w:t>
      </w:r>
      <w:proofErr w:type="spellEnd"/>
      <w:r>
        <w:t xml:space="preserve"> Watanabe, Takashi Hashimoto, and Tobias I Baskin. </w:t>
      </w:r>
      <w:proofErr w:type="spellStart"/>
      <w:r>
        <w:t>Rna</w:t>
      </w:r>
      <w:proofErr w:type="spellEnd"/>
      <w:r>
        <w:t xml:space="preserve"> processing bodies, peroxisomes, </w:t>
      </w:r>
      <w:proofErr w:type="spellStart"/>
      <w:r>
        <w:t>golgi</w:t>
      </w:r>
      <w:proofErr w:type="spellEnd"/>
      <w:r>
        <w:t xml:space="preserve"> bodies, mitochondria, and endoplasmic reticulum tubule junctions frequently pause at cortical microtubules. </w:t>
      </w:r>
      <w:r>
        <w:rPr>
          <w:i/>
        </w:rPr>
        <w:t>Plant and Cell Physiology</w:t>
      </w:r>
      <w:r>
        <w:t>, 53(4):699–708, 2012.</w:t>
      </w:r>
    </w:p>
    <w:p w14:paraId="5F0E9F3C" w14:textId="77777777" w:rsidR="005F5C4E" w:rsidRDefault="00402717">
      <w:pPr>
        <w:numPr>
          <w:ilvl w:val="0"/>
          <w:numId w:val="2"/>
        </w:numPr>
        <w:ind w:hanging="410"/>
      </w:pPr>
      <w:r>
        <w:t xml:space="preserve">Brian Herman and David F Albertini. A time-lapse video image intensification analysis of cytoplasmic organelle movements during endosome translocation. </w:t>
      </w:r>
      <w:r>
        <w:rPr>
          <w:i/>
        </w:rPr>
        <w:t>The Journal of cell biology</w:t>
      </w:r>
      <w:r>
        <w:t>, 98(2):565–576, 1984.</w:t>
      </w:r>
    </w:p>
    <w:p w14:paraId="4EFFB2D6" w14:textId="77777777" w:rsidR="005F5C4E" w:rsidRDefault="00402717">
      <w:pPr>
        <w:numPr>
          <w:ilvl w:val="0"/>
          <w:numId w:val="2"/>
        </w:numPr>
        <w:ind w:hanging="410"/>
      </w:pPr>
      <w:r>
        <w:t xml:space="preserve">Michael Hirsch, Richard J Wareham, Marisa L Martin-Fernandez, Michael P Hobson, and Daniel J Rolfe. A stochastic model for electron multiplication charge-coupled devices–from theory to practice. </w:t>
      </w:r>
      <w:proofErr w:type="spellStart"/>
      <w:r>
        <w:rPr>
          <w:i/>
        </w:rPr>
        <w:t>PloS</w:t>
      </w:r>
      <w:proofErr w:type="spellEnd"/>
      <w:r>
        <w:rPr>
          <w:i/>
        </w:rPr>
        <w:t xml:space="preserve"> one</w:t>
      </w:r>
      <w:r>
        <w:t>, 8(1</w:t>
      </w:r>
      <w:proofErr w:type="gramStart"/>
      <w:r>
        <w:t>):e</w:t>
      </w:r>
      <w:proofErr w:type="gramEnd"/>
      <w:r>
        <w:t>53671, 2013.</w:t>
      </w:r>
    </w:p>
    <w:p w14:paraId="427CA71D" w14:textId="77777777" w:rsidR="005F5C4E" w:rsidRDefault="00402717">
      <w:pPr>
        <w:numPr>
          <w:ilvl w:val="0"/>
          <w:numId w:val="2"/>
        </w:numPr>
        <w:ind w:hanging="410"/>
      </w:pPr>
      <w:r>
        <w:t xml:space="preserve">Bo Huang, Mark Bates, and </w:t>
      </w:r>
      <w:proofErr w:type="spellStart"/>
      <w:r>
        <w:t>Xiaowei</w:t>
      </w:r>
      <w:proofErr w:type="spellEnd"/>
      <w:r>
        <w:t xml:space="preserve"> Zhuang. Super-resolution fluorescence microscopy. </w:t>
      </w:r>
      <w:r>
        <w:rPr>
          <w:i/>
        </w:rPr>
        <w:t>Annual review of biochemistry</w:t>
      </w:r>
      <w:r>
        <w:t>, 78:993–1016, 2009.</w:t>
      </w:r>
    </w:p>
    <w:p w14:paraId="4323E88A" w14:textId="77777777" w:rsidR="005F5C4E" w:rsidRDefault="00402717">
      <w:pPr>
        <w:numPr>
          <w:ilvl w:val="0"/>
          <w:numId w:val="2"/>
        </w:numPr>
        <w:ind w:hanging="410"/>
      </w:pPr>
      <w:r>
        <w:t xml:space="preserve">Fang Huang, Tobias MP </w:t>
      </w:r>
      <w:proofErr w:type="spellStart"/>
      <w:r>
        <w:t>Hartwich</w:t>
      </w:r>
      <w:proofErr w:type="spellEnd"/>
      <w:r>
        <w:t xml:space="preserve">, Felix E Rivera-Molina, Yu Lin, Whitney C </w:t>
      </w:r>
      <w:proofErr w:type="spellStart"/>
      <w:r>
        <w:t>Duim</w:t>
      </w:r>
      <w:proofErr w:type="spellEnd"/>
      <w:r>
        <w:t xml:space="preserve">, Jane J Long, Pradeep D </w:t>
      </w:r>
      <w:proofErr w:type="spellStart"/>
      <w:r>
        <w:t>Uchil</w:t>
      </w:r>
      <w:proofErr w:type="spellEnd"/>
      <w:r>
        <w:t xml:space="preserve">, Jordan R Myers, Michelle A Baird, Walther </w:t>
      </w:r>
      <w:proofErr w:type="spellStart"/>
      <w:r>
        <w:t>Mothes</w:t>
      </w:r>
      <w:proofErr w:type="spellEnd"/>
      <w:r>
        <w:t xml:space="preserve">, et al. Video-rate </w:t>
      </w:r>
      <w:proofErr w:type="spellStart"/>
      <w:r>
        <w:t>nanoscopy</w:t>
      </w:r>
      <w:proofErr w:type="spellEnd"/>
      <w:r>
        <w:t xml:space="preserve"> using </w:t>
      </w:r>
      <w:proofErr w:type="spellStart"/>
      <w:r>
        <w:t>scmos</w:t>
      </w:r>
      <w:proofErr w:type="spellEnd"/>
      <w:r>
        <w:t xml:space="preserve"> camera–specific single-molecule localization algorithms. </w:t>
      </w:r>
      <w:r>
        <w:rPr>
          <w:i/>
        </w:rPr>
        <w:t>Nature methods</w:t>
      </w:r>
      <w:r>
        <w:t>, 10(7):653, 2013.</w:t>
      </w:r>
    </w:p>
    <w:p w14:paraId="539CCA47" w14:textId="77777777" w:rsidR="005F5C4E" w:rsidRDefault="00402717">
      <w:pPr>
        <w:numPr>
          <w:ilvl w:val="0"/>
          <w:numId w:val="2"/>
        </w:numPr>
        <w:ind w:hanging="410"/>
      </w:pPr>
      <w:r>
        <w:t xml:space="preserve">Anil K Jain, M Narasimha </w:t>
      </w:r>
      <w:proofErr w:type="spellStart"/>
      <w:r>
        <w:t>Murty</w:t>
      </w:r>
      <w:proofErr w:type="spellEnd"/>
      <w:r>
        <w:t xml:space="preserve">, and Patrick J Flynn. Data clustering: a review. </w:t>
      </w:r>
      <w:r>
        <w:rPr>
          <w:i/>
        </w:rPr>
        <w:t>ACM computing surveys (CSUR)</w:t>
      </w:r>
      <w:r>
        <w:t>, 31(3):264–323, 1999.</w:t>
      </w:r>
    </w:p>
    <w:p w14:paraId="4108DEF5" w14:textId="77777777" w:rsidR="005F5C4E" w:rsidRDefault="00402717">
      <w:pPr>
        <w:numPr>
          <w:ilvl w:val="0"/>
          <w:numId w:val="2"/>
        </w:numPr>
        <w:ind w:hanging="410"/>
      </w:pPr>
      <w:r>
        <w:t xml:space="preserve">James </w:t>
      </w:r>
      <w:proofErr w:type="spellStart"/>
      <w:r>
        <w:t>Janesick</w:t>
      </w:r>
      <w:proofErr w:type="spellEnd"/>
      <w:r>
        <w:t xml:space="preserve"> and Tom Elliott. History and advancement of large array scientific </w:t>
      </w:r>
      <w:proofErr w:type="spellStart"/>
      <w:r>
        <w:t>ccd</w:t>
      </w:r>
      <w:proofErr w:type="spellEnd"/>
      <w:r>
        <w:t xml:space="preserve"> imagers. In </w:t>
      </w:r>
      <w:r>
        <w:rPr>
          <w:i/>
        </w:rPr>
        <w:t>Astronomical CCD Observing and Reduction Techniques</w:t>
      </w:r>
      <w:r>
        <w:t>, volume 23, page 1, 1992.</w:t>
      </w:r>
    </w:p>
    <w:p w14:paraId="0C5E3CB1" w14:textId="77777777" w:rsidR="005F5C4E" w:rsidRDefault="00402717">
      <w:pPr>
        <w:numPr>
          <w:ilvl w:val="0"/>
          <w:numId w:val="2"/>
        </w:numPr>
        <w:ind w:hanging="410"/>
      </w:pPr>
      <w:r>
        <w:t xml:space="preserve">Kai Kang, Vasileios </w:t>
      </w:r>
      <w:proofErr w:type="spellStart"/>
      <w:r>
        <w:t>Maroulas</w:t>
      </w:r>
      <w:proofErr w:type="spellEnd"/>
      <w:r>
        <w:t xml:space="preserve">, and </w:t>
      </w:r>
      <w:proofErr w:type="spellStart"/>
      <w:r>
        <w:t>Ioannis</w:t>
      </w:r>
      <w:proofErr w:type="spellEnd"/>
      <w:r>
        <w:t xml:space="preserve"> D </w:t>
      </w:r>
      <w:proofErr w:type="spellStart"/>
      <w:r>
        <w:t>Schizas</w:t>
      </w:r>
      <w:proofErr w:type="spellEnd"/>
      <w:r>
        <w:t xml:space="preserve">. Drift </w:t>
      </w:r>
      <w:proofErr w:type="spellStart"/>
      <w:r>
        <w:t>homotopy</w:t>
      </w:r>
      <w:proofErr w:type="spellEnd"/>
      <w:r>
        <w:t xml:space="preserve"> particle filter for non-gaussian multi-target tracking. In </w:t>
      </w:r>
      <w:r>
        <w:rPr>
          <w:i/>
        </w:rPr>
        <w:t>17th International Conference on Information Fusion (FUSION)</w:t>
      </w:r>
      <w:r>
        <w:t>, pages 1–7. IEEE, 2014.</w:t>
      </w:r>
    </w:p>
    <w:p w14:paraId="164B040E" w14:textId="77777777" w:rsidR="005F5C4E" w:rsidRDefault="00402717">
      <w:pPr>
        <w:numPr>
          <w:ilvl w:val="0"/>
          <w:numId w:val="2"/>
        </w:numPr>
        <w:ind w:hanging="410"/>
      </w:pPr>
      <w:r>
        <w:t xml:space="preserve">Kai Kang, Vasileios </w:t>
      </w:r>
      <w:proofErr w:type="spellStart"/>
      <w:r>
        <w:t>Maroulas</w:t>
      </w:r>
      <w:proofErr w:type="spellEnd"/>
      <w:r>
        <w:t xml:space="preserve">, </w:t>
      </w:r>
      <w:proofErr w:type="spellStart"/>
      <w:r>
        <w:t>Ioannis</w:t>
      </w:r>
      <w:proofErr w:type="spellEnd"/>
      <w:r>
        <w:t xml:space="preserve"> D </w:t>
      </w:r>
      <w:proofErr w:type="spellStart"/>
      <w:r>
        <w:t>Schizas</w:t>
      </w:r>
      <w:proofErr w:type="spellEnd"/>
      <w:r>
        <w:t xml:space="preserve">, and Erik </w:t>
      </w:r>
      <w:proofErr w:type="spellStart"/>
      <w:r>
        <w:t>Blasch</w:t>
      </w:r>
      <w:proofErr w:type="spellEnd"/>
      <w:r>
        <w:t xml:space="preserve">. A multilevel </w:t>
      </w:r>
      <w:proofErr w:type="spellStart"/>
      <w:r>
        <w:t>homotopy</w:t>
      </w:r>
      <w:proofErr w:type="spellEnd"/>
      <w:r>
        <w:t xml:space="preserve"> </w:t>
      </w:r>
      <w:proofErr w:type="spellStart"/>
      <w:r>
        <w:t>mcmc</w:t>
      </w:r>
      <w:proofErr w:type="spellEnd"/>
      <w:r>
        <w:t xml:space="preserve"> sequential monte </w:t>
      </w:r>
      <w:proofErr w:type="spellStart"/>
      <w:r>
        <w:t>carlo</w:t>
      </w:r>
      <w:proofErr w:type="spellEnd"/>
      <w:r>
        <w:t xml:space="preserve"> filter for multi-target tracking. In </w:t>
      </w:r>
      <w:r>
        <w:rPr>
          <w:i/>
        </w:rPr>
        <w:t>Information Fusion (FUSION), 2016 19th International Conference on</w:t>
      </w:r>
      <w:r>
        <w:t>, pages 2015–2021. IEEE, 2016.</w:t>
      </w:r>
    </w:p>
    <w:p w14:paraId="56E757F0" w14:textId="77777777" w:rsidR="005F5C4E" w:rsidRDefault="00402717">
      <w:pPr>
        <w:numPr>
          <w:ilvl w:val="0"/>
          <w:numId w:val="2"/>
        </w:numPr>
        <w:ind w:hanging="410"/>
      </w:pPr>
      <w:r>
        <w:lastRenderedPageBreak/>
        <w:t xml:space="preserve">Kody Law, Andrew Stuart, and Kostas </w:t>
      </w:r>
      <w:proofErr w:type="spellStart"/>
      <w:r>
        <w:t>Zygalakis</w:t>
      </w:r>
      <w:proofErr w:type="spellEnd"/>
      <w:r>
        <w:t xml:space="preserve">. Data assimilation. </w:t>
      </w:r>
      <w:r>
        <w:rPr>
          <w:i/>
        </w:rPr>
        <w:t>Cham, Switzerland: Springer</w:t>
      </w:r>
      <w:r>
        <w:t>, 2015.</w:t>
      </w:r>
    </w:p>
    <w:p w14:paraId="04257DA3" w14:textId="77777777" w:rsidR="005F5C4E" w:rsidRDefault="00402717">
      <w:pPr>
        <w:numPr>
          <w:ilvl w:val="0"/>
          <w:numId w:val="2"/>
        </w:numPr>
        <w:ind w:hanging="410"/>
      </w:pPr>
      <w:r>
        <w:t xml:space="preserve">Antony Lee, Konstantinos </w:t>
      </w:r>
      <w:proofErr w:type="spellStart"/>
      <w:r>
        <w:t>Tsekouras</w:t>
      </w:r>
      <w:proofErr w:type="spellEnd"/>
      <w:r>
        <w:t xml:space="preserve">, Christopher Calderon, Carlos Bustamante, and Steve </w:t>
      </w:r>
      <w:proofErr w:type="spellStart"/>
      <w:r>
        <w:t>Press´e</w:t>
      </w:r>
      <w:proofErr w:type="spellEnd"/>
      <w:r>
        <w:t xml:space="preserve">. Unraveling the </w:t>
      </w:r>
      <w:proofErr w:type="gramStart"/>
      <w:r>
        <w:t>thousand word</w:t>
      </w:r>
      <w:proofErr w:type="gramEnd"/>
      <w:r>
        <w:t xml:space="preserve"> picture: an introduction to super-resolution data analysis. </w:t>
      </w:r>
      <w:r>
        <w:rPr>
          <w:i/>
        </w:rPr>
        <w:t>Chemical reviews</w:t>
      </w:r>
      <w:r>
        <w:t>, 117(11):7276–7330, 2017.</w:t>
      </w:r>
    </w:p>
    <w:p w14:paraId="2D519BD3" w14:textId="77777777" w:rsidR="005F5C4E" w:rsidRDefault="00402717">
      <w:pPr>
        <w:numPr>
          <w:ilvl w:val="0"/>
          <w:numId w:val="2"/>
        </w:numPr>
        <w:ind w:hanging="410"/>
      </w:pPr>
      <w:r>
        <w:t xml:space="preserve">Jeff W Lichtman and </w:t>
      </w:r>
      <w:proofErr w:type="spellStart"/>
      <w:r>
        <w:t>Jos´e</w:t>
      </w:r>
      <w:proofErr w:type="spellEnd"/>
      <w:r>
        <w:t xml:space="preserve">-Angel </w:t>
      </w:r>
      <w:proofErr w:type="spellStart"/>
      <w:r>
        <w:t>Conchello</w:t>
      </w:r>
      <w:proofErr w:type="spellEnd"/>
      <w:r>
        <w:t xml:space="preserve">. Fluorescence microscopy. </w:t>
      </w:r>
      <w:r>
        <w:rPr>
          <w:i/>
        </w:rPr>
        <w:t>Nature methods</w:t>
      </w:r>
      <w:r>
        <w:t>, 2(12):910, 2005.</w:t>
      </w:r>
    </w:p>
    <w:p w14:paraId="2ED3BDAD" w14:textId="77777777" w:rsidR="005F5C4E" w:rsidRDefault="00402717">
      <w:pPr>
        <w:numPr>
          <w:ilvl w:val="0"/>
          <w:numId w:val="2"/>
        </w:numPr>
        <w:ind w:hanging="410"/>
      </w:pPr>
      <w:r>
        <w:t xml:space="preserve">IK </w:t>
      </w:r>
      <w:proofErr w:type="spellStart"/>
      <w:r>
        <w:t>Lichtscheidl</w:t>
      </w:r>
      <w:proofErr w:type="spellEnd"/>
      <w:r>
        <w:t xml:space="preserve"> and I </w:t>
      </w:r>
      <w:proofErr w:type="spellStart"/>
      <w:r>
        <w:t>Foissner</w:t>
      </w:r>
      <w:proofErr w:type="spellEnd"/>
      <w:r>
        <w:t xml:space="preserve">. Video microscopy of dynamic plant cell organelles: principles of the technique and practical application. </w:t>
      </w:r>
      <w:r>
        <w:rPr>
          <w:i/>
        </w:rPr>
        <w:t>Journal of Microscopy</w:t>
      </w:r>
      <w:r>
        <w:t>, 181(2):117–128, 1996.</w:t>
      </w:r>
    </w:p>
    <w:p w14:paraId="0C206F64" w14:textId="77777777" w:rsidR="005F5C4E" w:rsidRDefault="00402717">
      <w:pPr>
        <w:numPr>
          <w:ilvl w:val="0"/>
          <w:numId w:val="2"/>
        </w:numPr>
        <w:ind w:hanging="410"/>
      </w:pPr>
      <w:r>
        <w:t xml:space="preserve">Sheng Liu, Michael J </w:t>
      </w:r>
      <w:proofErr w:type="spellStart"/>
      <w:r>
        <w:t>Mlodzianoski</w:t>
      </w:r>
      <w:proofErr w:type="spellEnd"/>
      <w:r>
        <w:t xml:space="preserve">, </w:t>
      </w:r>
      <w:proofErr w:type="spellStart"/>
      <w:r>
        <w:t>Zhenhua</w:t>
      </w:r>
      <w:proofErr w:type="spellEnd"/>
      <w:r>
        <w:t xml:space="preserve"> Hu, Yuan Ren, Kristi </w:t>
      </w:r>
      <w:proofErr w:type="spellStart"/>
      <w:r>
        <w:t>McElmurry</w:t>
      </w:r>
      <w:proofErr w:type="spellEnd"/>
      <w:r>
        <w:t xml:space="preserve">, Daniel M Suter, and Fang Huang. </w:t>
      </w:r>
      <w:proofErr w:type="spellStart"/>
      <w:r>
        <w:t>scmos</w:t>
      </w:r>
      <w:proofErr w:type="spellEnd"/>
      <w:r>
        <w:t xml:space="preserve"> noise-correction algorithm for microscopy images. </w:t>
      </w:r>
      <w:r>
        <w:rPr>
          <w:i/>
        </w:rPr>
        <w:t>Nature methods</w:t>
      </w:r>
      <w:r>
        <w:t>, 14(8):760, 2017.</w:t>
      </w:r>
    </w:p>
    <w:p w14:paraId="535E0520" w14:textId="77777777" w:rsidR="005F5C4E" w:rsidRDefault="00402717">
      <w:pPr>
        <w:numPr>
          <w:ilvl w:val="0"/>
          <w:numId w:val="2"/>
        </w:numPr>
        <w:ind w:hanging="410"/>
      </w:pPr>
      <w:r>
        <w:t xml:space="preserve">Clive W Lloyd. The plant cytoskeleton: the impact of fluorescence microscopy. </w:t>
      </w:r>
      <w:r>
        <w:rPr>
          <w:i/>
        </w:rPr>
        <w:t>Annual Review of Plant Physiology</w:t>
      </w:r>
      <w:r>
        <w:t>, 38(1):119–137, 1987.</w:t>
      </w:r>
    </w:p>
    <w:p w14:paraId="58F7867F" w14:textId="77777777" w:rsidR="005F5C4E" w:rsidRDefault="00402717">
      <w:pPr>
        <w:numPr>
          <w:ilvl w:val="0"/>
          <w:numId w:val="2"/>
        </w:numPr>
        <w:ind w:hanging="410"/>
      </w:pPr>
      <w:r>
        <w:t xml:space="preserve">Vasileios </w:t>
      </w:r>
      <w:proofErr w:type="spellStart"/>
      <w:r>
        <w:t>Maroulas</w:t>
      </w:r>
      <w:proofErr w:type="spellEnd"/>
      <w:r>
        <w:t xml:space="preserve">, Andreas </w:t>
      </w:r>
      <w:proofErr w:type="spellStart"/>
      <w:r>
        <w:t>Nebenfu¨hr</w:t>
      </w:r>
      <w:proofErr w:type="spellEnd"/>
      <w:r>
        <w:t xml:space="preserve">, et al. Tracking rapid intracellular movements: a </w:t>
      </w:r>
      <w:proofErr w:type="spellStart"/>
      <w:r>
        <w:t>bayesian</w:t>
      </w:r>
      <w:proofErr w:type="spellEnd"/>
      <w:r>
        <w:t xml:space="preserve"> random set approach. </w:t>
      </w:r>
      <w:r>
        <w:rPr>
          <w:i/>
        </w:rPr>
        <w:t>The Annals of Applied Statistics</w:t>
      </w:r>
      <w:r>
        <w:t>, 9(2):926–949, 2015.</w:t>
      </w:r>
    </w:p>
    <w:p w14:paraId="2AEFA93A" w14:textId="77777777" w:rsidR="005F5C4E" w:rsidRDefault="00402717">
      <w:pPr>
        <w:numPr>
          <w:ilvl w:val="0"/>
          <w:numId w:val="2"/>
        </w:numPr>
        <w:ind w:hanging="410"/>
      </w:pPr>
      <w:r>
        <w:t xml:space="preserve">Vasileios </w:t>
      </w:r>
      <w:proofErr w:type="spellStart"/>
      <w:r>
        <w:t>Maroulas</w:t>
      </w:r>
      <w:proofErr w:type="spellEnd"/>
      <w:r>
        <w:t xml:space="preserve"> and </w:t>
      </w:r>
      <w:proofErr w:type="spellStart"/>
      <w:r>
        <w:t>Panos</w:t>
      </w:r>
      <w:proofErr w:type="spellEnd"/>
      <w:r>
        <w:t xml:space="preserve"> </w:t>
      </w:r>
      <w:proofErr w:type="spellStart"/>
      <w:r>
        <w:t>Stinis</w:t>
      </w:r>
      <w:proofErr w:type="spellEnd"/>
      <w:r>
        <w:t xml:space="preserve">. Improved particle filters for multi-target tracking. </w:t>
      </w:r>
      <w:r>
        <w:rPr>
          <w:i/>
        </w:rPr>
        <w:t>Journal of Computational Physics</w:t>
      </w:r>
      <w:r>
        <w:t>, 231(2):602–611, 2012.</w:t>
      </w:r>
    </w:p>
    <w:p w14:paraId="473BEFE9" w14:textId="77777777" w:rsidR="005F5C4E" w:rsidRDefault="00402717">
      <w:pPr>
        <w:numPr>
          <w:ilvl w:val="0"/>
          <w:numId w:val="2"/>
        </w:numPr>
        <w:ind w:hanging="410"/>
      </w:pPr>
      <w:r>
        <w:t xml:space="preserve">James </w:t>
      </w:r>
      <w:proofErr w:type="spellStart"/>
      <w:r>
        <w:t>Munkres</w:t>
      </w:r>
      <w:proofErr w:type="spellEnd"/>
      <w:r>
        <w:t xml:space="preserve">. </w:t>
      </w:r>
      <w:r>
        <w:rPr>
          <w:i/>
        </w:rPr>
        <w:t>Topology</w:t>
      </w:r>
      <w:r>
        <w:t>. Pearson Education, 2014.</w:t>
      </w:r>
    </w:p>
    <w:p w14:paraId="616F8F51" w14:textId="77777777" w:rsidR="005F5C4E" w:rsidRDefault="00402717">
      <w:pPr>
        <w:numPr>
          <w:ilvl w:val="0"/>
          <w:numId w:val="2"/>
        </w:numPr>
        <w:ind w:hanging="410"/>
      </w:pPr>
      <w:r>
        <w:t xml:space="preserve">Andreas </w:t>
      </w:r>
      <w:proofErr w:type="spellStart"/>
      <w:r>
        <w:t>Nebenfu¨hr</w:t>
      </w:r>
      <w:proofErr w:type="spellEnd"/>
      <w:r>
        <w:t xml:space="preserve">. Identifying subcellular protein localization with fluorescent protein fusions after transient expression in onion epidermal cells. In </w:t>
      </w:r>
      <w:r>
        <w:rPr>
          <w:i/>
        </w:rPr>
        <w:t>Plant Cell Morphogenesis</w:t>
      </w:r>
      <w:r>
        <w:t>, pages 77–85. Springer, 2014.</w:t>
      </w:r>
    </w:p>
    <w:p w14:paraId="0FD9EFD2" w14:textId="77777777" w:rsidR="005F5C4E" w:rsidRDefault="00402717">
      <w:pPr>
        <w:numPr>
          <w:ilvl w:val="0"/>
          <w:numId w:val="2"/>
        </w:numPr>
        <w:ind w:hanging="410"/>
      </w:pPr>
      <w:r>
        <w:t xml:space="preserve">Andreas </w:t>
      </w:r>
      <w:proofErr w:type="spellStart"/>
      <w:r>
        <w:t>Nebenfu¨hr</w:t>
      </w:r>
      <w:proofErr w:type="spellEnd"/>
      <w:r>
        <w:t xml:space="preserve">, Larry A Gallagher, Terri G </w:t>
      </w:r>
      <w:proofErr w:type="spellStart"/>
      <w:r>
        <w:t>Dunahay</w:t>
      </w:r>
      <w:proofErr w:type="spellEnd"/>
      <w:r>
        <w:t xml:space="preserve">, Jennifer A </w:t>
      </w:r>
      <w:proofErr w:type="spellStart"/>
      <w:r>
        <w:t>Frohlick</w:t>
      </w:r>
      <w:proofErr w:type="spellEnd"/>
      <w:r>
        <w:t xml:space="preserve">, Anna M </w:t>
      </w:r>
      <w:proofErr w:type="spellStart"/>
      <w:r>
        <w:t>Mazurkiewicz</w:t>
      </w:r>
      <w:proofErr w:type="spellEnd"/>
      <w:r>
        <w:t xml:space="preserve">, Janet B </w:t>
      </w:r>
      <w:proofErr w:type="spellStart"/>
      <w:r>
        <w:t>Meehl</w:t>
      </w:r>
      <w:proofErr w:type="spellEnd"/>
      <w:r>
        <w:t xml:space="preserve">, and L Andrew </w:t>
      </w:r>
      <w:proofErr w:type="spellStart"/>
      <w:r>
        <w:t>Staehelin</w:t>
      </w:r>
      <w:proofErr w:type="spellEnd"/>
      <w:r>
        <w:t xml:space="preserve">. Stop-and-go movements of plant </w:t>
      </w:r>
      <w:proofErr w:type="spellStart"/>
      <w:r>
        <w:t>golgi</w:t>
      </w:r>
      <w:proofErr w:type="spellEnd"/>
      <w:r>
        <w:t xml:space="preserve"> stacks are mediated by the </w:t>
      </w:r>
      <w:proofErr w:type="spellStart"/>
      <w:r>
        <w:t>acto</w:t>
      </w:r>
      <w:proofErr w:type="spellEnd"/>
      <w:r>
        <w:t xml:space="preserve">-myosin system. </w:t>
      </w:r>
      <w:r>
        <w:rPr>
          <w:i/>
        </w:rPr>
        <w:t>Plant physiology</w:t>
      </w:r>
      <w:r>
        <w:t>, 121(4):1127–1141, 1999.</w:t>
      </w:r>
    </w:p>
    <w:p w14:paraId="36D1F327" w14:textId="77777777" w:rsidR="005F5C4E" w:rsidRDefault="00402717">
      <w:pPr>
        <w:numPr>
          <w:ilvl w:val="0"/>
          <w:numId w:val="2"/>
        </w:numPr>
        <w:spacing w:after="128" w:line="269" w:lineRule="auto"/>
        <w:ind w:hanging="410"/>
      </w:pPr>
      <w:r>
        <w:t xml:space="preserve">Brook K Nelson, </w:t>
      </w:r>
      <w:proofErr w:type="spellStart"/>
      <w:r>
        <w:t>Xue</w:t>
      </w:r>
      <w:proofErr w:type="spellEnd"/>
      <w:r>
        <w:t xml:space="preserve"> Cai, and Andreas </w:t>
      </w:r>
      <w:proofErr w:type="spellStart"/>
      <w:r>
        <w:t>Nebenfu¨hr</w:t>
      </w:r>
      <w:proofErr w:type="spellEnd"/>
      <w:r>
        <w:t xml:space="preserve">. A multicolored set of in vivo organelle markers for co-localization studies in </w:t>
      </w:r>
      <w:proofErr w:type="spellStart"/>
      <w:r>
        <w:t>arabidopsis</w:t>
      </w:r>
      <w:proofErr w:type="spellEnd"/>
      <w:r>
        <w:t xml:space="preserve"> and other plants. </w:t>
      </w:r>
      <w:r>
        <w:rPr>
          <w:i/>
        </w:rPr>
        <w:t>The Plant Journal</w:t>
      </w:r>
      <w:r>
        <w:t>, 51(6):1126–1136, 2007.</w:t>
      </w:r>
    </w:p>
    <w:p w14:paraId="2F69EAEC" w14:textId="77777777" w:rsidR="005F5C4E" w:rsidRDefault="00402717">
      <w:pPr>
        <w:numPr>
          <w:ilvl w:val="0"/>
          <w:numId w:val="2"/>
        </w:numPr>
        <w:ind w:hanging="410"/>
      </w:pPr>
      <w:r>
        <w:t xml:space="preserve">Thomas D Pollard and John A Cooper. Actin, a central player in cell shape and movement. </w:t>
      </w:r>
      <w:r>
        <w:rPr>
          <w:i/>
        </w:rPr>
        <w:t>Science</w:t>
      </w:r>
      <w:r>
        <w:t>, 326(5957):1208–1212, 2009.</w:t>
      </w:r>
    </w:p>
    <w:p w14:paraId="0D662BB7" w14:textId="77777777" w:rsidR="005F5C4E" w:rsidRDefault="00402717">
      <w:pPr>
        <w:numPr>
          <w:ilvl w:val="0"/>
          <w:numId w:val="2"/>
        </w:numPr>
        <w:ind w:hanging="410"/>
      </w:pPr>
      <w:r>
        <w:t xml:space="preserve">Lawrence R </w:t>
      </w:r>
      <w:proofErr w:type="spellStart"/>
      <w:r>
        <w:t>Rabiner</w:t>
      </w:r>
      <w:proofErr w:type="spellEnd"/>
      <w:r>
        <w:t xml:space="preserve">. A tutorial on hidden </w:t>
      </w:r>
      <w:proofErr w:type="spellStart"/>
      <w:r>
        <w:t>markov</w:t>
      </w:r>
      <w:proofErr w:type="spellEnd"/>
      <w:r>
        <w:t xml:space="preserve"> models and selected applications in speech recognition. </w:t>
      </w:r>
      <w:r>
        <w:rPr>
          <w:i/>
        </w:rPr>
        <w:t>Proceedings of the IEEE</w:t>
      </w:r>
      <w:r>
        <w:t>, 77(2):257–286, 1989.</w:t>
      </w:r>
    </w:p>
    <w:p w14:paraId="23A7C600" w14:textId="77777777" w:rsidR="005F5C4E" w:rsidRDefault="00402717">
      <w:pPr>
        <w:numPr>
          <w:ilvl w:val="0"/>
          <w:numId w:val="2"/>
        </w:numPr>
        <w:ind w:hanging="410"/>
      </w:pPr>
      <w:r>
        <w:t xml:space="preserve">Markus </w:t>
      </w:r>
      <w:proofErr w:type="spellStart"/>
      <w:r>
        <w:t>Raffel</w:t>
      </w:r>
      <w:proofErr w:type="spellEnd"/>
      <w:r>
        <w:t xml:space="preserve">, Christian E </w:t>
      </w:r>
      <w:proofErr w:type="spellStart"/>
      <w:r>
        <w:t>Willert</w:t>
      </w:r>
      <w:proofErr w:type="spellEnd"/>
      <w:r>
        <w:t xml:space="preserve">, </w:t>
      </w:r>
      <w:proofErr w:type="spellStart"/>
      <w:r>
        <w:t>Fulvio</w:t>
      </w:r>
      <w:proofErr w:type="spellEnd"/>
      <w:r>
        <w:t xml:space="preserve"> Scarano, Christian J </w:t>
      </w:r>
      <w:proofErr w:type="spellStart"/>
      <w:r>
        <w:t>K¨ahler</w:t>
      </w:r>
      <w:proofErr w:type="spellEnd"/>
      <w:r>
        <w:t xml:space="preserve">, Steve T </w:t>
      </w:r>
      <w:proofErr w:type="spellStart"/>
      <w:r>
        <w:t>Wereley</w:t>
      </w:r>
      <w:proofErr w:type="spellEnd"/>
      <w:r>
        <w:t xml:space="preserve">, and </w:t>
      </w:r>
      <w:proofErr w:type="spellStart"/>
      <w:r>
        <w:t>Ju¨rgen</w:t>
      </w:r>
      <w:proofErr w:type="spellEnd"/>
      <w:r>
        <w:t xml:space="preserve"> </w:t>
      </w:r>
      <w:proofErr w:type="spellStart"/>
      <w:r>
        <w:t>Kompenhans</w:t>
      </w:r>
      <w:proofErr w:type="spellEnd"/>
      <w:r>
        <w:t xml:space="preserve">. </w:t>
      </w:r>
      <w:r>
        <w:rPr>
          <w:i/>
        </w:rPr>
        <w:t>Particle image velocimetry: a practical guide</w:t>
      </w:r>
      <w:r>
        <w:t>. Springer, 2018.</w:t>
      </w:r>
    </w:p>
    <w:p w14:paraId="7663C284" w14:textId="77777777" w:rsidR="005F5C4E" w:rsidRDefault="00402717">
      <w:pPr>
        <w:numPr>
          <w:ilvl w:val="0"/>
          <w:numId w:val="2"/>
        </w:numPr>
        <w:ind w:hanging="410"/>
      </w:pPr>
      <w:r>
        <w:t xml:space="preserve">Ivo F </w:t>
      </w:r>
      <w:proofErr w:type="spellStart"/>
      <w:r>
        <w:t>Sbalzarini</w:t>
      </w:r>
      <w:proofErr w:type="spellEnd"/>
      <w:r>
        <w:t xml:space="preserve"> and Petros </w:t>
      </w:r>
      <w:proofErr w:type="spellStart"/>
      <w:r>
        <w:t>Koumoutsakos</w:t>
      </w:r>
      <w:proofErr w:type="spellEnd"/>
      <w:r>
        <w:t xml:space="preserve">. Feature point tracking and trajectory analysis for video imaging in cell biology. </w:t>
      </w:r>
      <w:r>
        <w:rPr>
          <w:i/>
        </w:rPr>
        <w:t>Journal of structural biology</w:t>
      </w:r>
      <w:r>
        <w:t>, 151(2):182–195, 2005.</w:t>
      </w:r>
    </w:p>
    <w:p w14:paraId="6C2A3DF5" w14:textId="77777777" w:rsidR="005F5C4E" w:rsidRDefault="00402717">
      <w:pPr>
        <w:numPr>
          <w:ilvl w:val="0"/>
          <w:numId w:val="2"/>
        </w:numPr>
        <w:ind w:hanging="410"/>
      </w:pPr>
      <w:proofErr w:type="spellStart"/>
      <w:r>
        <w:t>Ioannis</w:t>
      </w:r>
      <w:proofErr w:type="spellEnd"/>
      <w:r>
        <w:t xml:space="preserve"> </w:t>
      </w:r>
      <w:proofErr w:type="spellStart"/>
      <w:r>
        <w:t>Sgouralis</w:t>
      </w:r>
      <w:proofErr w:type="spellEnd"/>
      <w:r>
        <w:t xml:space="preserve">, Andreas </w:t>
      </w:r>
      <w:proofErr w:type="spellStart"/>
      <w:r>
        <w:t>Nebenfu¨hr</w:t>
      </w:r>
      <w:proofErr w:type="spellEnd"/>
      <w:r>
        <w:t xml:space="preserve">, and Vasileios </w:t>
      </w:r>
      <w:proofErr w:type="spellStart"/>
      <w:r>
        <w:t>Maroulas</w:t>
      </w:r>
      <w:proofErr w:type="spellEnd"/>
      <w:r>
        <w:t xml:space="preserve">. A </w:t>
      </w:r>
      <w:proofErr w:type="spellStart"/>
      <w:r>
        <w:t>bayesian</w:t>
      </w:r>
      <w:proofErr w:type="spellEnd"/>
      <w:r>
        <w:t xml:space="preserve"> topological framework for the identification and reconstruction of subcellular motion. </w:t>
      </w:r>
      <w:r>
        <w:rPr>
          <w:i/>
        </w:rPr>
        <w:t>SIAM Journal on Imaging Sciences</w:t>
      </w:r>
      <w:r>
        <w:t>, 10(2):871– 899, 2017.</w:t>
      </w:r>
    </w:p>
    <w:p w14:paraId="2B97D186" w14:textId="77777777" w:rsidR="005F5C4E" w:rsidRDefault="00402717">
      <w:pPr>
        <w:numPr>
          <w:ilvl w:val="0"/>
          <w:numId w:val="2"/>
        </w:numPr>
        <w:ind w:hanging="410"/>
      </w:pPr>
      <w:r>
        <w:t xml:space="preserve">DAVID M </w:t>
      </w:r>
      <w:proofErr w:type="spellStart"/>
      <w:r>
        <w:t>Shotton</w:t>
      </w:r>
      <w:proofErr w:type="spellEnd"/>
      <w:r>
        <w:t xml:space="preserve">. Video-enhanced light microscopy and its applications in cell biology. </w:t>
      </w:r>
      <w:r>
        <w:rPr>
          <w:i/>
        </w:rPr>
        <w:t>J Cell Sci</w:t>
      </w:r>
      <w:r>
        <w:t>, 89(2):129–150, 1988.</w:t>
      </w:r>
    </w:p>
    <w:p w14:paraId="7A4DBC58" w14:textId="77777777" w:rsidR="005F5C4E" w:rsidRDefault="00402717">
      <w:pPr>
        <w:numPr>
          <w:ilvl w:val="0"/>
          <w:numId w:val="2"/>
        </w:numPr>
        <w:ind w:hanging="410"/>
      </w:pPr>
      <w:proofErr w:type="spellStart"/>
      <w:r>
        <w:t>Gurjeet</w:t>
      </w:r>
      <w:proofErr w:type="spellEnd"/>
      <w:r>
        <w:t xml:space="preserve"> Singh, Facundo </w:t>
      </w:r>
      <w:proofErr w:type="spellStart"/>
      <w:r>
        <w:t>M´emoli</w:t>
      </w:r>
      <w:proofErr w:type="spellEnd"/>
      <w:r>
        <w:t xml:space="preserve">, and Gunnar E Carlsson. Topological methods for the analysis of high dimensional data sets and 3d object recognition. In </w:t>
      </w:r>
      <w:r>
        <w:rPr>
          <w:i/>
        </w:rPr>
        <w:t>SPBG</w:t>
      </w:r>
      <w:r>
        <w:t>, pages 91–100, 2007.</w:t>
      </w:r>
    </w:p>
    <w:p w14:paraId="133F84CA" w14:textId="77777777" w:rsidR="005F5C4E" w:rsidRDefault="00402717">
      <w:pPr>
        <w:numPr>
          <w:ilvl w:val="0"/>
          <w:numId w:val="2"/>
        </w:numPr>
        <w:ind w:hanging="410"/>
      </w:pPr>
      <w:proofErr w:type="spellStart"/>
      <w:r>
        <w:lastRenderedPageBreak/>
        <w:t>Ihor</w:t>
      </w:r>
      <w:proofErr w:type="spellEnd"/>
      <w:r>
        <w:t xml:space="preserve"> </w:t>
      </w:r>
      <w:proofErr w:type="spellStart"/>
      <w:r>
        <w:t>Smal</w:t>
      </w:r>
      <w:proofErr w:type="spellEnd"/>
      <w:r>
        <w:t xml:space="preserve">, Katharina </w:t>
      </w:r>
      <w:proofErr w:type="spellStart"/>
      <w:r>
        <w:t>Draegestein</w:t>
      </w:r>
      <w:proofErr w:type="spellEnd"/>
      <w:r>
        <w:t xml:space="preserve">, Niels </w:t>
      </w:r>
      <w:proofErr w:type="spellStart"/>
      <w:r>
        <w:t>Galjart</w:t>
      </w:r>
      <w:proofErr w:type="spellEnd"/>
      <w:r>
        <w:t xml:space="preserve">, </w:t>
      </w:r>
      <w:proofErr w:type="spellStart"/>
      <w:r>
        <w:t>Wiro</w:t>
      </w:r>
      <w:proofErr w:type="spellEnd"/>
      <w:r>
        <w:t xml:space="preserve"> </w:t>
      </w:r>
      <w:proofErr w:type="spellStart"/>
      <w:r>
        <w:t>Niessen</w:t>
      </w:r>
      <w:proofErr w:type="spellEnd"/>
      <w:r>
        <w:t xml:space="preserve">, and Erik </w:t>
      </w:r>
      <w:proofErr w:type="spellStart"/>
      <w:r>
        <w:t>Meijering</w:t>
      </w:r>
      <w:proofErr w:type="spellEnd"/>
      <w:r>
        <w:t xml:space="preserve">. Particle filtering for multiple object tracking in dynamic fluorescence microscopy images: Application to microtubule growth analysis. </w:t>
      </w:r>
      <w:r>
        <w:rPr>
          <w:i/>
        </w:rPr>
        <w:t>IEEE Transactions on Medical Imaging</w:t>
      </w:r>
      <w:r>
        <w:t>, 27(6):789–804, 2008.</w:t>
      </w:r>
    </w:p>
    <w:p w14:paraId="06D606F0" w14:textId="77777777" w:rsidR="005F5C4E" w:rsidRDefault="00402717">
      <w:pPr>
        <w:numPr>
          <w:ilvl w:val="0"/>
          <w:numId w:val="2"/>
        </w:numPr>
        <w:ind w:hanging="410"/>
      </w:pPr>
      <w:proofErr w:type="spellStart"/>
      <w:r>
        <w:t>Ihor</w:t>
      </w:r>
      <w:proofErr w:type="spellEnd"/>
      <w:r>
        <w:t xml:space="preserve"> </w:t>
      </w:r>
      <w:proofErr w:type="spellStart"/>
      <w:r>
        <w:t>Smal</w:t>
      </w:r>
      <w:proofErr w:type="spellEnd"/>
      <w:r>
        <w:t xml:space="preserve">, </w:t>
      </w:r>
      <w:proofErr w:type="spellStart"/>
      <w:r>
        <w:t>Wiro</w:t>
      </w:r>
      <w:proofErr w:type="spellEnd"/>
      <w:r>
        <w:t xml:space="preserve"> </w:t>
      </w:r>
      <w:proofErr w:type="spellStart"/>
      <w:r>
        <w:t>Niessen</w:t>
      </w:r>
      <w:proofErr w:type="spellEnd"/>
      <w:r>
        <w:t xml:space="preserve">, and Erik </w:t>
      </w:r>
      <w:proofErr w:type="spellStart"/>
      <w:r>
        <w:t>Meijering</w:t>
      </w:r>
      <w:proofErr w:type="spellEnd"/>
      <w:r>
        <w:t xml:space="preserve">. Particle filtering for multiple object tracking in molecular cell biology. In </w:t>
      </w:r>
      <w:r>
        <w:rPr>
          <w:i/>
        </w:rPr>
        <w:t>Nonlinear Statistical Signal Processing Workshop, 2006 IEEE</w:t>
      </w:r>
      <w:r>
        <w:t>, pages 129–132. IEEE, 2006.</w:t>
      </w:r>
    </w:p>
    <w:p w14:paraId="5BD4D896" w14:textId="77777777" w:rsidR="005F5C4E" w:rsidRDefault="00402717">
      <w:pPr>
        <w:numPr>
          <w:ilvl w:val="0"/>
          <w:numId w:val="2"/>
        </w:numPr>
        <w:ind w:hanging="410"/>
      </w:pPr>
      <w:r>
        <w:t xml:space="preserve">Donald L Snyder, Abed M </w:t>
      </w:r>
      <w:proofErr w:type="spellStart"/>
      <w:r>
        <w:t>Hammoud</w:t>
      </w:r>
      <w:proofErr w:type="spellEnd"/>
      <w:r>
        <w:t xml:space="preserve">, and Richard L White. Image recovery from data acquired with a charge-coupled-device camera. </w:t>
      </w:r>
      <w:r>
        <w:rPr>
          <w:i/>
        </w:rPr>
        <w:t>JOSA A</w:t>
      </w:r>
      <w:r>
        <w:t>, 10(5):1014–1023, 1993.</w:t>
      </w:r>
    </w:p>
    <w:p w14:paraId="0F85E390" w14:textId="77777777" w:rsidR="005F5C4E" w:rsidRDefault="00402717">
      <w:pPr>
        <w:numPr>
          <w:ilvl w:val="0"/>
          <w:numId w:val="2"/>
        </w:numPr>
        <w:ind w:hanging="410"/>
      </w:pPr>
      <w:r>
        <w:t xml:space="preserve">Edwin H </w:t>
      </w:r>
      <w:proofErr w:type="spellStart"/>
      <w:r>
        <w:t>Spanier</w:t>
      </w:r>
      <w:proofErr w:type="spellEnd"/>
      <w:r>
        <w:t xml:space="preserve">. </w:t>
      </w:r>
      <w:r>
        <w:rPr>
          <w:i/>
        </w:rPr>
        <w:t>Algebraic topology</w:t>
      </w:r>
      <w:r>
        <w:t>, volume 55. Springer Science &amp; Business Media, 1989.</w:t>
      </w:r>
    </w:p>
    <w:p w14:paraId="1E77C276" w14:textId="77777777" w:rsidR="005F5C4E" w:rsidRDefault="00402717">
      <w:pPr>
        <w:numPr>
          <w:ilvl w:val="0"/>
          <w:numId w:val="2"/>
        </w:numPr>
        <w:ind w:hanging="410"/>
      </w:pPr>
      <w:r>
        <w:t xml:space="preserve">Imogen A Sparkes. Motoring around the plant cell: insights from plant </w:t>
      </w:r>
      <w:proofErr w:type="spellStart"/>
      <w:r>
        <w:t>myosins</w:t>
      </w:r>
      <w:proofErr w:type="spellEnd"/>
      <w:r>
        <w:t>, 2010.</w:t>
      </w:r>
    </w:p>
    <w:p w14:paraId="736BF6B7" w14:textId="77777777" w:rsidR="005F5C4E" w:rsidRDefault="00402717">
      <w:pPr>
        <w:numPr>
          <w:ilvl w:val="0"/>
          <w:numId w:val="2"/>
        </w:numPr>
        <w:ind w:hanging="410"/>
      </w:pPr>
      <w:r>
        <w:t xml:space="preserve">Lawrence D Stone, Roy L </w:t>
      </w:r>
      <w:proofErr w:type="spellStart"/>
      <w:r>
        <w:t>Streit</w:t>
      </w:r>
      <w:proofErr w:type="spellEnd"/>
      <w:r>
        <w:t xml:space="preserve">, Thomas L Corwin, and Kristine L Bell. </w:t>
      </w:r>
      <w:r>
        <w:rPr>
          <w:i/>
        </w:rPr>
        <w:t>Bayesian multiple target tracking</w:t>
      </w:r>
      <w:r>
        <w:t>. Artech House, 2013.</w:t>
      </w:r>
    </w:p>
    <w:p w14:paraId="0FE4C01F" w14:textId="77777777" w:rsidR="005F5C4E" w:rsidRDefault="00402717">
      <w:pPr>
        <w:numPr>
          <w:ilvl w:val="0"/>
          <w:numId w:val="2"/>
        </w:numPr>
        <w:ind w:hanging="410"/>
      </w:pPr>
      <w:r>
        <w:t xml:space="preserve">Julianna K Vick and Andreas </w:t>
      </w:r>
      <w:proofErr w:type="spellStart"/>
      <w:r>
        <w:t>Nebenfu¨hr</w:t>
      </w:r>
      <w:proofErr w:type="spellEnd"/>
      <w:r>
        <w:t xml:space="preserve">. Putting on the breaks: Regulating organelle movements in plant cells f. </w:t>
      </w:r>
      <w:r>
        <w:rPr>
          <w:i/>
        </w:rPr>
        <w:t>Journal of integrative plant biology</w:t>
      </w:r>
      <w:r>
        <w:t>, 54(11):868–874, 2012.</w:t>
      </w:r>
    </w:p>
    <w:p w14:paraId="55AB1FA1" w14:textId="77777777" w:rsidR="005F5C4E" w:rsidRDefault="00402717">
      <w:pPr>
        <w:numPr>
          <w:ilvl w:val="0"/>
          <w:numId w:val="2"/>
        </w:numPr>
        <w:ind w:hanging="410"/>
      </w:pPr>
      <w:r>
        <w:t xml:space="preserve">Christian E </w:t>
      </w:r>
      <w:proofErr w:type="spellStart"/>
      <w:r>
        <w:t>Willert</w:t>
      </w:r>
      <w:proofErr w:type="spellEnd"/>
      <w:r>
        <w:t xml:space="preserve"> and </w:t>
      </w:r>
      <w:proofErr w:type="spellStart"/>
      <w:r>
        <w:t>Morteza</w:t>
      </w:r>
      <w:proofErr w:type="spellEnd"/>
      <w:r>
        <w:t xml:space="preserve"> Gharib. Digital particle image velocimetry. </w:t>
      </w:r>
      <w:r>
        <w:rPr>
          <w:i/>
        </w:rPr>
        <w:t>Experiments in fluids</w:t>
      </w:r>
      <w:r>
        <w:t>, 10(4):181–193, 1991.</w:t>
      </w:r>
    </w:p>
    <w:p w14:paraId="20E95070" w14:textId="77777777" w:rsidR="005F5C4E" w:rsidRDefault="00402717">
      <w:pPr>
        <w:numPr>
          <w:ilvl w:val="0"/>
          <w:numId w:val="2"/>
        </w:numPr>
        <w:ind w:hanging="410"/>
      </w:pPr>
      <w:r>
        <w:t xml:space="preserve">Christopher KI Williams and Carl Edward Rasmussen. </w:t>
      </w:r>
      <w:r>
        <w:rPr>
          <w:i/>
        </w:rPr>
        <w:t>Gaussian processes for machine learning</w:t>
      </w:r>
      <w:r>
        <w:t>, volume 2. MIT Press Cambridge, MA, 2006.</w:t>
      </w:r>
    </w:p>
    <w:p w14:paraId="31BF9036" w14:textId="77777777" w:rsidR="005F5C4E" w:rsidRDefault="00402717">
      <w:pPr>
        <w:numPr>
          <w:ilvl w:val="0"/>
          <w:numId w:val="2"/>
        </w:numPr>
        <w:ind w:hanging="410"/>
      </w:pPr>
      <w:r>
        <w:t xml:space="preserve">Barbara </w:t>
      </w:r>
      <w:proofErr w:type="spellStart"/>
      <w:r>
        <w:t>Zitova</w:t>
      </w:r>
      <w:proofErr w:type="spellEnd"/>
      <w:r>
        <w:t xml:space="preserve"> and Jan </w:t>
      </w:r>
      <w:proofErr w:type="spellStart"/>
      <w:r>
        <w:t>Flusser</w:t>
      </w:r>
      <w:proofErr w:type="spellEnd"/>
      <w:r>
        <w:t xml:space="preserve">. Image registration methods: a survey. </w:t>
      </w:r>
      <w:r>
        <w:rPr>
          <w:i/>
        </w:rPr>
        <w:t>Image and vision computing</w:t>
      </w:r>
      <w:r>
        <w:t>, 21(11):977–1000, 2003.</w:t>
      </w:r>
    </w:p>
    <w:sectPr w:rsidR="005F5C4E">
      <w:footerReference w:type="even" r:id="rId106"/>
      <w:footerReference w:type="default" r:id="rId107"/>
      <w:footerReference w:type="first" r:id="rId108"/>
      <w:pgSz w:w="12240" w:h="15840"/>
      <w:pgMar w:top="1440" w:right="1440" w:bottom="1960" w:left="1440" w:header="720" w:footer="140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Love, Ephy" w:date="2019-10-11T08:04:00Z" w:initials="LE">
    <w:p w14:paraId="0243E1FE" w14:textId="5B1E1B4B" w:rsidR="00402717" w:rsidRDefault="00402717">
      <w:pPr>
        <w:pStyle w:val="CommentText"/>
      </w:pPr>
      <w:r>
        <w:rPr>
          <w:rStyle w:val="CommentReference"/>
        </w:rPr>
        <w:annotationRef/>
      </w:r>
      <w:r>
        <w:t>Later-on you say this can be done manually, so it’s not necessary to have an algorithm, just vastly more efficient.</w:t>
      </w:r>
    </w:p>
  </w:comment>
  <w:comment w:id="13" w:author="Love, Ephy" w:date="2019-10-11T07:38:00Z" w:initials="LE">
    <w:p w14:paraId="785A50D4" w14:textId="173A3AB5" w:rsidR="00402717" w:rsidRDefault="00402717">
      <w:pPr>
        <w:pStyle w:val="CommentText"/>
      </w:pPr>
      <w:r>
        <w:rPr>
          <w:rStyle w:val="CommentReference"/>
        </w:rPr>
        <w:annotationRef/>
      </w:r>
      <w:r>
        <w:t>I assume by stacks of images you mean video. Explain this connection i.e. stack=discrete time dimension. Or just stick with “video”?</w:t>
      </w:r>
    </w:p>
  </w:comment>
  <w:comment w:id="53" w:author="Love, Ephy" w:date="2019-10-11T07:54:00Z" w:initials="LE">
    <w:p w14:paraId="1DBD4B48" w14:textId="1E8A5F3C" w:rsidR="00402717" w:rsidRDefault="00402717">
      <w:pPr>
        <w:pStyle w:val="CommentText"/>
      </w:pPr>
      <w:r>
        <w:rPr>
          <w:rStyle w:val="CommentReference"/>
        </w:rPr>
        <w:annotationRef/>
      </w:r>
      <w:r>
        <w:t>Is this a technical term? I haven’t heard this one yet.</w:t>
      </w:r>
    </w:p>
  </w:comment>
  <w:comment w:id="135" w:author="Love, Ephy" w:date="2019-10-11T08:15:00Z" w:initials="LE">
    <w:p w14:paraId="1C1C5DF5" w14:textId="2851BDFD" w:rsidR="00402717" w:rsidRDefault="00402717">
      <w:pPr>
        <w:pStyle w:val="CommentText"/>
      </w:pPr>
      <w:r>
        <w:rPr>
          <w:rStyle w:val="CommentReference"/>
        </w:rPr>
        <w:annotationRef/>
      </w:r>
      <w:r>
        <w:t xml:space="preserve">Not sure what is meant here. You could probably just delete this. Otherwise explain why </w:t>
      </w:r>
      <w:proofErr w:type="gramStart"/>
      <w:r>
        <w:t>their</w:t>
      </w:r>
      <w:proofErr w:type="gramEnd"/>
      <w:r>
        <w:t xml:space="preserve"> not applicable and explain how they failed… in an experiment you conducted? Will this be shown in the paper?</w:t>
      </w:r>
    </w:p>
  </w:comment>
  <w:comment w:id="137" w:author="Love, Ephy" w:date="2019-10-11T08:17:00Z" w:initials="LE">
    <w:p w14:paraId="5B015A78" w14:textId="3DAB464B" w:rsidR="00402717" w:rsidRDefault="00402717">
      <w:pPr>
        <w:pStyle w:val="CommentText"/>
      </w:pPr>
      <w:r>
        <w:rPr>
          <w:rStyle w:val="CommentReference"/>
        </w:rPr>
        <w:annotationRef/>
      </w:r>
      <w:r>
        <w:t>What is the point of this being here? Maybe should be elsewhere or in a new paragraph. Feels like a sudden literature review in the middle of a paragraph about general steps of tracking algorithms.</w:t>
      </w:r>
    </w:p>
  </w:comment>
  <w:comment w:id="162" w:author="Love, Ephy" w:date="2019-10-11T08:24:00Z" w:initials="LE">
    <w:p w14:paraId="0BE17A2A" w14:textId="5106626A" w:rsidR="003301D8" w:rsidRDefault="003301D8">
      <w:pPr>
        <w:pStyle w:val="CommentText"/>
      </w:pPr>
      <w:r>
        <w:rPr>
          <w:rStyle w:val="CommentReference"/>
        </w:rPr>
        <w:annotationRef/>
      </w:r>
      <w:r>
        <w:t>This seems like a circular statement. Maybe just delete?</w:t>
      </w:r>
    </w:p>
  </w:comment>
  <w:comment w:id="171" w:author="Love, Ephy" w:date="2019-10-11T08:26:00Z" w:initials="LE">
    <w:p w14:paraId="26BAA555" w14:textId="58C605B4" w:rsidR="00902830" w:rsidRDefault="00902830">
      <w:pPr>
        <w:pStyle w:val="CommentText"/>
      </w:pPr>
      <w:r>
        <w:rPr>
          <w:rStyle w:val="CommentReference"/>
        </w:rPr>
        <w:annotationRef/>
      </w:r>
      <w:r>
        <w:t>Maybe cite nerve theorem or whatever is most applicable here?</w:t>
      </w:r>
    </w:p>
  </w:comment>
  <w:comment w:id="214" w:author="Love, Ephy" w:date="2019-10-11T08:39:00Z" w:initials="LE">
    <w:p w14:paraId="7EB88865" w14:textId="3DE3FF60" w:rsidR="003437C7" w:rsidRDefault="003437C7">
      <w:pPr>
        <w:pStyle w:val="CommentText"/>
      </w:pPr>
      <w:r>
        <w:rPr>
          <w:rStyle w:val="CommentReference"/>
        </w:rPr>
        <w:annotationRef/>
      </w:r>
      <w:r>
        <w:t>Usual for whom and what? Is that what is being cited in 20,27,28?</w:t>
      </w:r>
    </w:p>
  </w:comment>
  <w:comment w:id="245" w:author="Love, Ephy" w:date="2019-10-11T09:13:00Z" w:initials="LE">
    <w:p w14:paraId="5E8E72F3" w14:textId="0A4E69BD" w:rsidR="00EA1B66" w:rsidRDefault="00EA1B66">
      <w:pPr>
        <w:pStyle w:val="CommentText"/>
      </w:pPr>
      <w:r>
        <w:rPr>
          <w:rStyle w:val="CommentReference"/>
        </w:rPr>
        <w:annotationRef/>
      </w:r>
      <w:r>
        <w:t>Uniform or random?</w:t>
      </w:r>
    </w:p>
  </w:comment>
  <w:comment w:id="365" w:author="Love, Ephy" w:date="2019-10-11T12:56:00Z" w:initials="LE">
    <w:p w14:paraId="3E256C3B" w14:textId="31FB3E24" w:rsidR="00E77344" w:rsidRDefault="00E77344">
      <w:pPr>
        <w:pStyle w:val="CommentText"/>
      </w:pPr>
      <w:r>
        <w:rPr>
          <w:rStyle w:val="CommentReference"/>
        </w:rPr>
        <w:annotationRef/>
      </w:r>
      <w:r>
        <w:t>Citation? Cited earlier?</w:t>
      </w:r>
    </w:p>
  </w:comment>
  <w:comment w:id="438" w:author="Love, Ephy" w:date="2019-10-11T12:43:00Z" w:initials="LE">
    <w:p w14:paraId="1D6C4780" w14:textId="18888144" w:rsidR="00B6630F" w:rsidRDefault="00B6630F">
      <w:pPr>
        <w:pStyle w:val="CommentText"/>
      </w:pPr>
      <w:r>
        <w:rPr>
          <w:rStyle w:val="CommentReference"/>
        </w:rPr>
        <w:annotationRef/>
      </w:r>
      <w:r>
        <w:t>Am I getting this correct? I did not understand the original sentence.</w:t>
      </w:r>
    </w:p>
  </w:comment>
  <w:comment w:id="508" w:author="Love, Ephy" w:date="2019-10-11T12:54:00Z" w:initials="LE">
    <w:p w14:paraId="7ECCDD2F" w14:textId="5C21998A" w:rsidR="00EA4965" w:rsidRDefault="00EA4965">
      <w:pPr>
        <w:pStyle w:val="CommentText"/>
      </w:pPr>
      <w:r>
        <w:rPr>
          <w:rStyle w:val="CommentReference"/>
        </w:rPr>
        <w:annotationRef/>
      </w:r>
      <w:r>
        <w:t>Not sure what you mean by error in number of pixels?</w:t>
      </w:r>
    </w:p>
  </w:comment>
  <w:comment w:id="557" w:author="Love, Ephy" w:date="2019-10-11T09:35:00Z" w:initials="LE">
    <w:p w14:paraId="274DDCCD" w14:textId="77777777" w:rsidR="00CE39BF" w:rsidRDefault="00CE39BF">
      <w:pPr>
        <w:pStyle w:val="CommentText"/>
      </w:pPr>
      <w:r>
        <w:rPr>
          <w:rStyle w:val="CommentReference"/>
        </w:rPr>
        <w:annotationRef/>
      </w:r>
      <w:r>
        <w:t>Watch out for capitalization. Depends on the publication but you probably want to change all of the in-body references to “</w:t>
      </w:r>
      <w:proofErr w:type="spellStart"/>
      <w:proofErr w:type="gramStart"/>
      <w:r>
        <w:t>figure”s</w:t>
      </w:r>
      <w:proofErr w:type="spellEnd"/>
      <w:proofErr w:type="gramEnd"/>
      <w:r>
        <w:t xml:space="preserve"> -&gt; “</w:t>
      </w:r>
      <w:proofErr w:type="spellStart"/>
      <w:r>
        <w:t>Figure”s</w:t>
      </w:r>
      <w:proofErr w:type="spellEnd"/>
    </w:p>
    <w:p w14:paraId="681ECEAC" w14:textId="77777777" w:rsidR="00CE39BF" w:rsidRDefault="00CE39BF">
      <w:pPr>
        <w:pStyle w:val="CommentText"/>
      </w:pPr>
    </w:p>
    <w:p w14:paraId="16B28877" w14:textId="351D7876" w:rsidR="00CE39BF" w:rsidRDefault="00CE39BF">
      <w:pPr>
        <w:pStyle w:val="CommentText"/>
      </w:pPr>
      <w:r>
        <w:t>You also have some section headers with capitalization issues. I tried to correct those where I thought appropriate, but just go through and make sure these references are all following a convention that makes sense for your submission.</w:t>
      </w:r>
    </w:p>
  </w:comment>
  <w:comment w:id="573" w:author="Love, Ephy" w:date="2019-10-11T09:39:00Z" w:initials="LE">
    <w:p w14:paraId="762D1385" w14:textId="1B17D3D4" w:rsidR="00CE39BF" w:rsidRDefault="00CE39BF">
      <w:pPr>
        <w:pStyle w:val="CommentText"/>
      </w:pPr>
      <w:r>
        <w:rPr>
          <w:rStyle w:val="CommentReference"/>
        </w:rPr>
        <w:annotationRef/>
      </w:r>
      <w:r>
        <w:t>You can tell me to note this, but I have not seen evidence for it…</w:t>
      </w:r>
    </w:p>
  </w:comment>
  <w:comment w:id="574" w:author="Love, Ephy" w:date="2019-10-11T09:39:00Z" w:initials="LE">
    <w:p w14:paraId="4423AF49" w14:textId="355BE22C" w:rsidR="002C4ED0" w:rsidRDefault="002C4ED0">
      <w:pPr>
        <w:pStyle w:val="CommentText"/>
      </w:pPr>
      <w:r>
        <w:rPr>
          <w:rStyle w:val="CommentReference"/>
        </w:rPr>
        <w:annotationRef/>
      </w:r>
      <w:r>
        <w:t>I don’t understand how this relates to the previous sentence.</w:t>
      </w:r>
    </w:p>
  </w:comment>
  <w:comment w:id="634" w:author="Love, Ephy" w:date="2019-10-11T10:43:00Z" w:initials="LE">
    <w:p w14:paraId="0EAD0E92" w14:textId="1132271E" w:rsidR="00B23710" w:rsidRDefault="00B23710">
      <w:pPr>
        <w:pStyle w:val="CommentText"/>
      </w:pPr>
      <w:r>
        <w:rPr>
          <w:rStyle w:val="CommentReference"/>
        </w:rPr>
        <w:annotationRef/>
      </w:r>
      <w:r>
        <w:t>Not sure what is meant by “principled”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43E1FE" w15:done="0"/>
  <w15:commentEx w15:paraId="785A50D4" w15:done="0"/>
  <w15:commentEx w15:paraId="1DBD4B48" w15:done="0"/>
  <w15:commentEx w15:paraId="1C1C5DF5" w15:done="0"/>
  <w15:commentEx w15:paraId="5B015A78" w15:done="0"/>
  <w15:commentEx w15:paraId="0BE17A2A" w15:done="0"/>
  <w15:commentEx w15:paraId="26BAA555" w15:done="0"/>
  <w15:commentEx w15:paraId="7EB88865" w15:done="0"/>
  <w15:commentEx w15:paraId="5E8E72F3" w15:done="0"/>
  <w15:commentEx w15:paraId="3E256C3B" w15:done="0"/>
  <w15:commentEx w15:paraId="1D6C4780" w15:done="0"/>
  <w15:commentEx w15:paraId="7ECCDD2F" w15:done="0"/>
  <w15:commentEx w15:paraId="16B28877" w15:done="0"/>
  <w15:commentEx w15:paraId="762D1385" w15:done="0"/>
  <w15:commentEx w15:paraId="4423AF49" w15:done="0"/>
  <w15:commentEx w15:paraId="0EAD0E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43E1FE" w16cid:durableId="214AB606"/>
  <w16cid:commentId w16cid:paraId="785A50D4" w16cid:durableId="214AB007"/>
  <w16cid:commentId w16cid:paraId="1DBD4B48" w16cid:durableId="214AB3D1"/>
  <w16cid:commentId w16cid:paraId="1C1C5DF5" w16cid:durableId="214AB8AB"/>
  <w16cid:commentId w16cid:paraId="5B015A78" w16cid:durableId="214AB92E"/>
  <w16cid:commentId w16cid:paraId="0BE17A2A" w16cid:durableId="214ABAC7"/>
  <w16cid:commentId w16cid:paraId="26BAA555" w16cid:durableId="214ABB44"/>
  <w16cid:commentId w16cid:paraId="7EB88865" w16cid:durableId="214ABE2B"/>
  <w16cid:commentId w16cid:paraId="5E8E72F3" w16cid:durableId="214AC63E"/>
  <w16cid:commentId w16cid:paraId="3E256C3B" w16cid:durableId="214AFA6E"/>
  <w16cid:commentId w16cid:paraId="1D6C4780" w16cid:durableId="214AF774"/>
  <w16cid:commentId w16cid:paraId="7ECCDD2F" w16cid:durableId="214AF9F5"/>
  <w16cid:commentId w16cid:paraId="16B28877" w16cid:durableId="214ACB4F"/>
  <w16cid:commentId w16cid:paraId="762D1385" w16cid:durableId="214ACC40"/>
  <w16cid:commentId w16cid:paraId="4423AF49" w16cid:durableId="214ACC68"/>
  <w16cid:commentId w16cid:paraId="0EAD0E92" w16cid:durableId="214ADB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0C8BCF" w14:textId="77777777" w:rsidR="007C7F31" w:rsidRDefault="007C7F31">
      <w:pPr>
        <w:spacing w:after="0" w:line="240" w:lineRule="auto"/>
      </w:pPr>
      <w:r>
        <w:separator/>
      </w:r>
    </w:p>
  </w:endnote>
  <w:endnote w:type="continuationSeparator" w:id="0">
    <w:p w14:paraId="508653E7" w14:textId="77777777" w:rsidR="007C7F31" w:rsidRDefault="007C7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AC31" w14:textId="77777777" w:rsidR="00402717" w:rsidRDefault="00402717">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87D87" w14:textId="77777777" w:rsidR="00402717" w:rsidRDefault="00402717">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9E2FA" w14:textId="77777777" w:rsidR="00402717" w:rsidRDefault="00402717">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609DA7" w14:textId="77777777" w:rsidR="007C7F31" w:rsidRDefault="007C7F31">
      <w:pPr>
        <w:spacing w:after="0" w:line="240" w:lineRule="auto"/>
      </w:pPr>
      <w:r>
        <w:separator/>
      </w:r>
    </w:p>
  </w:footnote>
  <w:footnote w:type="continuationSeparator" w:id="0">
    <w:p w14:paraId="0898D2DD" w14:textId="77777777" w:rsidR="007C7F31" w:rsidRDefault="007C7F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DA2368"/>
    <w:multiLevelType w:val="hybridMultilevel"/>
    <w:tmpl w:val="000AB856"/>
    <w:lvl w:ilvl="0" w:tplc="5652FDEE">
      <w:start w:val="17"/>
      <w:numFmt w:val="upperLetter"/>
      <w:lvlText w:val="%1"/>
      <w:lvlJc w:val="left"/>
      <w:pPr>
        <w:ind w:left="3014"/>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4538E2DE">
      <w:start w:val="1"/>
      <w:numFmt w:val="lowerLetter"/>
      <w:lvlText w:val="%2"/>
      <w:lvlJc w:val="left"/>
      <w:pPr>
        <w:ind w:left="3881"/>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F96EA4A8">
      <w:start w:val="1"/>
      <w:numFmt w:val="lowerRoman"/>
      <w:lvlText w:val="%3"/>
      <w:lvlJc w:val="left"/>
      <w:pPr>
        <w:ind w:left="4601"/>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44BA0482">
      <w:start w:val="1"/>
      <w:numFmt w:val="decimal"/>
      <w:lvlText w:val="%4"/>
      <w:lvlJc w:val="left"/>
      <w:pPr>
        <w:ind w:left="5321"/>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34F63DB2">
      <w:start w:val="1"/>
      <w:numFmt w:val="lowerLetter"/>
      <w:lvlText w:val="%5"/>
      <w:lvlJc w:val="left"/>
      <w:pPr>
        <w:ind w:left="6041"/>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3738C5A4">
      <w:start w:val="1"/>
      <w:numFmt w:val="lowerRoman"/>
      <w:lvlText w:val="%6"/>
      <w:lvlJc w:val="left"/>
      <w:pPr>
        <w:ind w:left="6761"/>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B440B270">
      <w:start w:val="1"/>
      <w:numFmt w:val="decimal"/>
      <w:lvlText w:val="%7"/>
      <w:lvlJc w:val="left"/>
      <w:pPr>
        <w:ind w:left="7481"/>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1F848010">
      <w:start w:val="1"/>
      <w:numFmt w:val="lowerLetter"/>
      <w:lvlText w:val="%8"/>
      <w:lvlJc w:val="left"/>
      <w:pPr>
        <w:ind w:left="8201"/>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84FA0844">
      <w:start w:val="1"/>
      <w:numFmt w:val="lowerRoman"/>
      <w:lvlText w:val="%9"/>
      <w:lvlJc w:val="left"/>
      <w:pPr>
        <w:ind w:left="8921"/>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42F61671"/>
    <w:multiLevelType w:val="multilevel"/>
    <w:tmpl w:val="4E687BFC"/>
    <w:lvl w:ilvl="0">
      <w:start w:val="1"/>
      <w:numFmt w:val="decimal"/>
      <w:pStyle w:val="Heading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CEA0006"/>
    <w:multiLevelType w:val="hybridMultilevel"/>
    <w:tmpl w:val="4E2C3D00"/>
    <w:lvl w:ilvl="0" w:tplc="9CFC1E78">
      <w:start w:val="1"/>
      <w:numFmt w:val="decimal"/>
      <w:lvlText w:val="[%1]"/>
      <w:lvlJc w:val="left"/>
      <w:pPr>
        <w:ind w:left="41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A68D0BE">
      <w:start w:val="1"/>
      <w:numFmt w:val="lowerLetter"/>
      <w:lvlText w:val="%2"/>
      <w:lvlJc w:val="left"/>
      <w:pPr>
        <w:ind w:left="1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394AC3A">
      <w:start w:val="1"/>
      <w:numFmt w:val="lowerRoman"/>
      <w:lvlText w:val="%3"/>
      <w:lvlJc w:val="left"/>
      <w:pPr>
        <w:ind w:left="1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94C1C6C">
      <w:start w:val="1"/>
      <w:numFmt w:val="decimal"/>
      <w:lvlText w:val="%4"/>
      <w:lvlJc w:val="left"/>
      <w:pPr>
        <w:ind w:left="2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09C05AE">
      <w:start w:val="1"/>
      <w:numFmt w:val="lowerLetter"/>
      <w:lvlText w:val="%5"/>
      <w:lvlJc w:val="left"/>
      <w:pPr>
        <w:ind w:left="3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EBCD6B6">
      <w:start w:val="1"/>
      <w:numFmt w:val="lowerRoman"/>
      <w:lvlText w:val="%6"/>
      <w:lvlJc w:val="left"/>
      <w:pPr>
        <w:ind w:left="3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D54F25E">
      <w:start w:val="1"/>
      <w:numFmt w:val="decimal"/>
      <w:lvlText w:val="%7"/>
      <w:lvlJc w:val="left"/>
      <w:pPr>
        <w:ind w:left="4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51694E6">
      <w:start w:val="1"/>
      <w:numFmt w:val="lowerLetter"/>
      <w:lvlText w:val="%8"/>
      <w:lvlJc w:val="left"/>
      <w:pPr>
        <w:ind w:left="5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3F40552">
      <w:start w:val="1"/>
      <w:numFmt w:val="lowerRoman"/>
      <w:lvlText w:val="%9"/>
      <w:lvlJc w:val="left"/>
      <w:pPr>
        <w:ind w:left="6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ove, Ephy">
    <w15:presenceInfo w15:providerId="AD" w15:userId="S::elove4@vols.utk.edu::2f6a454e-1bb1-4190-9354-2f88fbe4b2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C4E"/>
    <w:rsid w:val="00011F8E"/>
    <w:rsid w:val="00033087"/>
    <w:rsid w:val="000C5982"/>
    <w:rsid w:val="00123DB1"/>
    <w:rsid w:val="00170883"/>
    <w:rsid w:val="001B0F37"/>
    <w:rsid w:val="001F39DA"/>
    <w:rsid w:val="00200A7E"/>
    <w:rsid w:val="00261665"/>
    <w:rsid w:val="002B09BC"/>
    <w:rsid w:val="002B3807"/>
    <w:rsid w:val="002C4ED0"/>
    <w:rsid w:val="003072A9"/>
    <w:rsid w:val="003301D8"/>
    <w:rsid w:val="00337D40"/>
    <w:rsid w:val="003437C7"/>
    <w:rsid w:val="00382986"/>
    <w:rsid w:val="003D4143"/>
    <w:rsid w:val="003F1641"/>
    <w:rsid w:val="00402542"/>
    <w:rsid w:val="00402717"/>
    <w:rsid w:val="004B114B"/>
    <w:rsid w:val="004D25BE"/>
    <w:rsid w:val="0051221E"/>
    <w:rsid w:val="00575EC8"/>
    <w:rsid w:val="005C1664"/>
    <w:rsid w:val="005F5C4E"/>
    <w:rsid w:val="00613E8B"/>
    <w:rsid w:val="006B1C72"/>
    <w:rsid w:val="006E2C80"/>
    <w:rsid w:val="006F78B0"/>
    <w:rsid w:val="007225DA"/>
    <w:rsid w:val="00726BE3"/>
    <w:rsid w:val="00746F61"/>
    <w:rsid w:val="00765D1F"/>
    <w:rsid w:val="007C7F31"/>
    <w:rsid w:val="00823228"/>
    <w:rsid w:val="00854103"/>
    <w:rsid w:val="008807EF"/>
    <w:rsid w:val="008C0C73"/>
    <w:rsid w:val="00902830"/>
    <w:rsid w:val="009821B7"/>
    <w:rsid w:val="009821F3"/>
    <w:rsid w:val="009A60EB"/>
    <w:rsid w:val="00A04516"/>
    <w:rsid w:val="00A13DC3"/>
    <w:rsid w:val="00A25228"/>
    <w:rsid w:val="00AB2992"/>
    <w:rsid w:val="00AE4F46"/>
    <w:rsid w:val="00B06C34"/>
    <w:rsid w:val="00B128BE"/>
    <w:rsid w:val="00B23710"/>
    <w:rsid w:val="00B5245D"/>
    <w:rsid w:val="00B6630F"/>
    <w:rsid w:val="00B85759"/>
    <w:rsid w:val="00C02276"/>
    <w:rsid w:val="00C13744"/>
    <w:rsid w:val="00C35FED"/>
    <w:rsid w:val="00C5202D"/>
    <w:rsid w:val="00C539ED"/>
    <w:rsid w:val="00C604B4"/>
    <w:rsid w:val="00C608D7"/>
    <w:rsid w:val="00C617D8"/>
    <w:rsid w:val="00CE1241"/>
    <w:rsid w:val="00CE39BF"/>
    <w:rsid w:val="00D15C9E"/>
    <w:rsid w:val="00D252A5"/>
    <w:rsid w:val="00DC5AFB"/>
    <w:rsid w:val="00DD1964"/>
    <w:rsid w:val="00E06E6E"/>
    <w:rsid w:val="00E3004E"/>
    <w:rsid w:val="00E639B5"/>
    <w:rsid w:val="00E77344"/>
    <w:rsid w:val="00E816F1"/>
    <w:rsid w:val="00EA0529"/>
    <w:rsid w:val="00EA1B66"/>
    <w:rsid w:val="00EA1FAE"/>
    <w:rsid w:val="00EA4965"/>
    <w:rsid w:val="00ED2DE3"/>
    <w:rsid w:val="00F72E8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7D0B7"/>
  <w15:docId w15:val="{2571FFF9-B962-4696-9B4A-FEC31FEF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137" w:line="255" w:lineRule="auto"/>
      <w:ind w:left="10" w:hanging="10"/>
      <w:jc w:val="both"/>
    </w:pPr>
    <w:rPr>
      <w:rFonts w:ascii="Cambria" w:eastAsia="Cambria" w:hAnsi="Cambria" w:cs="Cambria"/>
      <w:color w:val="000000"/>
      <w:sz w:val="20"/>
    </w:rPr>
  </w:style>
  <w:style w:type="paragraph" w:styleId="Heading1">
    <w:name w:val="heading 1"/>
    <w:next w:val="Normal"/>
    <w:link w:val="Heading1Char"/>
    <w:uiPriority w:val="9"/>
    <w:qFormat/>
    <w:pPr>
      <w:keepNext/>
      <w:keepLines/>
      <w:numPr>
        <w:numId w:val="3"/>
      </w:numPr>
      <w:spacing w:after="204"/>
      <w:ind w:left="10" w:hanging="10"/>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numPr>
        <w:ilvl w:val="1"/>
        <w:numId w:val="3"/>
      </w:numPr>
      <w:spacing w:after="194"/>
      <w:ind w:left="10" w:hanging="10"/>
      <w:outlineLvl w:val="1"/>
    </w:pPr>
    <w:rPr>
      <w:rFonts w:ascii="Cambria" w:eastAsia="Cambria" w:hAnsi="Cambria" w:cs="Cambria"/>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4"/>
    </w:rPr>
  </w:style>
  <w:style w:type="character" w:customStyle="1" w:styleId="Heading1Char">
    <w:name w:val="Heading 1 Char"/>
    <w:link w:val="Heading1"/>
    <w:rPr>
      <w:rFonts w:ascii="Cambria" w:eastAsia="Cambria" w:hAnsi="Cambria" w:cs="Cambria"/>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D252A5"/>
    <w:rPr>
      <w:sz w:val="16"/>
      <w:szCs w:val="16"/>
    </w:rPr>
  </w:style>
  <w:style w:type="paragraph" w:styleId="CommentText">
    <w:name w:val="annotation text"/>
    <w:basedOn w:val="Normal"/>
    <w:link w:val="CommentTextChar"/>
    <w:uiPriority w:val="99"/>
    <w:semiHidden/>
    <w:unhideWhenUsed/>
    <w:rsid w:val="00D252A5"/>
    <w:pPr>
      <w:spacing w:line="240" w:lineRule="auto"/>
    </w:pPr>
    <w:rPr>
      <w:szCs w:val="20"/>
    </w:rPr>
  </w:style>
  <w:style w:type="character" w:customStyle="1" w:styleId="CommentTextChar">
    <w:name w:val="Comment Text Char"/>
    <w:basedOn w:val="DefaultParagraphFont"/>
    <w:link w:val="CommentText"/>
    <w:uiPriority w:val="99"/>
    <w:semiHidden/>
    <w:rsid w:val="00D252A5"/>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D252A5"/>
    <w:rPr>
      <w:b/>
      <w:bCs/>
    </w:rPr>
  </w:style>
  <w:style w:type="character" w:customStyle="1" w:styleId="CommentSubjectChar">
    <w:name w:val="Comment Subject Char"/>
    <w:basedOn w:val="CommentTextChar"/>
    <w:link w:val="CommentSubject"/>
    <w:uiPriority w:val="99"/>
    <w:semiHidden/>
    <w:rsid w:val="00D252A5"/>
    <w:rPr>
      <w:rFonts w:ascii="Cambria" w:eastAsia="Cambria" w:hAnsi="Cambria" w:cs="Cambria"/>
      <w:b/>
      <w:bCs/>
      <w:color w:val="000000"/>
      <w:sz w:val="20"/>
      <w:szCs w:val="20"/>
    </w:rPr>
  </w:style>
  <w:style w:type="paragraph" w:styleId="BalloonText">
    <w:name w:val="Balloon Text"/>
    <w:basedOn w:val="Normal"/>
    <w:link w:val="BalloonTextChar"/>
    <w:uiPriority w:val="99"/>
    <w:semiHidden/>
    <w:unhideWhenUsed/>
    <w:rsid w:val="00D252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52A5"/>
    <w:rPr>
      <w:rFonts w:ascii="Segoe UI" w:eastAsia="Cambria" w:hAnsi="Segoe UI" w:cs="Segoe UI"/>
      <w:color w:val="000000"/>
      <w:sz w:val="18"/>
      <w:szCs w:val="18"/>
    </w:rPr>
  </w:style>
  <w:style w:type="paragraph" w:styleId="Header">
    <w:name w:val="header"/>
    <w:basedOn w:val="Normal"/>
    <w:link w:val="HeaderChar"/>
    <w:uiPriority w:val="99"/>
    <w:unhideWhenUsed/>
    <w:rsid w:val="004B11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114B"/>
    <w:rPr>
      <w:rFonts w:ascii="Cambria" w:eastAsia="Cambria" w:hAnsi="Cambria" w:cs="Cambria"/>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oter" Target="footer2.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jpg"/><Relationship Id="rId110"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jpg"/><Relationship Id="rId108"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44720-FB32-4A3A-9A20-A47602A82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22</Pages>
  <Words>7056</Words>
  <Characters>40220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 Ephy</dc:creator>
  <cp:keywords/>
  <cp:lastModifiedBy>Love, Ephy</cp:lastModifiedBy>
  <cp:revision>76</cp:revision>
  <dcterms:created xsi:type="dcterms:W3CDTF">2019-10-11T11:39:00Z</dcterms:created>
  <dcterms:modified xsi:type="dcterms:W3CDTF">2019-10-11T17:05:00Z</dcterms:modified>
</cp:coreProperties>
</file>